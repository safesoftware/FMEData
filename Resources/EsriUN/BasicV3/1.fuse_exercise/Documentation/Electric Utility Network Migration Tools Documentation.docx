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9C060C" w14:textId="77777777" w:rsidR="00B41221" w:rsidRDefault="00B41221">
      <w:pPr>
        <w:rPr>
          <w:b/>
          <w:u w:val="single"/>
        </w:rPr>
      </w:pPr>
      <w:bookmarkStart w:id="0" w:name="_Hlk507957654"/>
    </w:p>
    <w:p w14:paraId="7F5F289A" w14:textId="240AE265" w:rsidR="000B32DB" w:rsidRDefault="000B32DB">
      <w:pPr>
        <w:rPr>
          <w:b/>
          <w:u w:val="single"/>
        </w:rPr>
      </w:pPr>
      <w:r>
        <w:rPr>
          <w:b/>
          <w:u w:val="single"/>
        </w:rPr>
        <w:t>What</w:t>
      </w:r>
      <w:r w:rsidR="00FE6AE1">
        <w:rPr>
          <w:b/>
          <w:u w:val="single"/>
        </w:rPr>
        <w:t>’s</w:t>
      </w:r>
      <w:r>
        <w:rPr>
          <w:b/>
          <w:u w:val="single"/>
        </w:rPr>
        <w:t xml:space="preserve"> Needed</w:t>
      </w:r>
    </w:p>
    <w:p w14:paraId="00A58FDD" w14:textId="77777777" w:rsidR="000B32DB" w:rsidRDefault="00D27418" w:rsidP="00DB4F09">
      <w:pPr>
        <w:pStyle w:val="ListParagraph"/>
        <w:numPr>
          <w:ilvl w:val="0"/>
          <w:numId w:val="11"/>
        </w:numPr>
      </w:pPr>
      <w:r>
        <w:t xml:space="preserve">ArcGIS Data Interoperability </w:t>
      </w:r>
      <w:r w:rsidR="00EC3243">
        <w:t>E</w:t>
      </w:r>
      <w:r>
        <w:t>xtension</w:t>
      </w:r>
      <w:r w:rsidR="00666924">
        <w:t xml:space="preserve"> (</w:t>
      </w:r>
      <w:r w:rsidR="00293B11">
        <w:t xml:space="preserve">using </w:t>
      </w:r>
      <w:r w:rsidR="00666924">
        <w:t>one of the following)</w:t>
      </w:r>
    </w:p>
    <w:p w14:paraId="6A8CC4C2" w14:textId="6EB62EEA" w:rsidR="0070297E" w:rsidRDefault="00D27418" w:rsidP="0070297E">
      <w:pPr>
        <w:pStyle w:val="ListParagraph"/>
        <w:numPr>
          <w:ilvl w:val="1"/>
          <w:numId w:val="11"/>
        </w:numPr>
      </w:pPr>
      <w:r>
        <w:t>ArcGIS Pro 2.</w:t>
      </w:r>
      <w:r w:rsidR="00A152A8">
        <w:t>3</w:t>
      </w:r>
    </w:p>
    <w:p w14:paraId="081C0C72" w14:textId="3ADE260B" w:rsidR="00D27418" w:rsidRDefault="00D27418" w:rsidP="00DB4F09">
      <w:pPr>
        <w:pStyle w:val="ListParagraph"/>
        <w:numPr>
          <w:ilvl w:val="1"/>
          <w:numId w:val="11"/>
        </w:numPr>
      </w:pPr>
      <w:r>
        <w:t>ArcGIS Enterprise 10.</w:t>
      </w:r>
      <w:r w:rsidR="00A152A8">
        <w:t>7</w:t>
      </w:r>
    </w:p>
    <w:p w14:paraId="3716379F" w14:textId="77777777" w:rsidR="000B32DB" w:rsidRDefault="00D27418" w:rsidP="00DB4F09">
      <w:pPr>
        <w:pStyle w:val="ListParagraph"/>
        <w:numPr>
          <w:ilvl w:val="0"/>
          <w:numId w:val="11"/>
        </w:numPr>
      </w:pPr>
      <w:r>
        <w:t>Source Data</w:t>
      </w:r>
    </w:p>
    <w:p w14:paraId="6A60B02B" w14:textId="795A7E37" w:rsidR="00D27418" w:rsidRDefault="007D01D1" w:rsidP="00DB4F09">
      <w:pPr>
        <w:pStyle w:val="ListParagraph"/>
        <w:numPr>
          <w:ilvl w:val="0"/>
          <w:numId w:val="11"/>
        </w:numPr>
      </w:pPr>
      <w:hyperlink r:id="rId6" w:history="1">
        <w:r w:rsidR="00A152A8">
          <w:rPr>
            <w:rStyle w:val="Hyperlink"/>
          </w:rPr>
          <w:t>Electric</w:t>
        </w:r>
        <w:r w:rsidR="00334CF6" w:rsidRPr="00673B22">
          <w:rPr>
            <w:rStyle w:val="Hyperlink"/>
          </w:rPr>
          <w:t xml:space="preserve"> Utility Network Configuration</w:t>
        </w:r>
      </w:hyperlink>
    </w:p>
    <w:p w14:paraId="1313FE36" w14:textId="69BE8C78" w:rsidR="00673B22" w:rsidRDefault="007D01D1" w:rsidP="00E80CBE">
      <w:pPr>
        <w:pStyle w:val="ListParagraph"/>
        <w:numPr>
          <w:ilvl w:val="0"/>
          <w:numId w:val="11"/>
        </w:numPr>
      </w:pPr>
      <w:hyperlink r:id="rId7" w:history="1">
        <w:r w:rsidR="00673B22" w:rsidRPr="003849AA">
          <w:rPr>
            <w:rStyle w:val="Hyperlink"/>
          </w:rPr>
          <w:t>Utility Network Package Tools</w:t>
        </w:r>
      </w:hyperlink>
    </w:p>
    <w:p w14:paraId="1A53408F" w14:textId="54E240B4" w:rsidR="00EC3243" w:rsidRDefault="00A152A8" w:rsidP="00DB4F09">
      <w:pPr>
        <w:pStyle w:val="ListParagraph"/>
        <w:numPr>
          <w:ilvl w:val="0"/>
          <w:numId w:val="11"/>
        </w:numPr>
      </w:pPr>
      <w:r>
        <w:t>Electric</w:t>
      </w:r>
      <w:r w:rsidR="00334CF6">
        <w:t xml:space="preserve"> </w:t>
      </w:r>
      <w:r w:rsidR="00EC3243">
        <w:t>Utility Network Migration Tools</w:t>
      </w:r>
    </w:p>
    <w:p w14:paraId="06E066C0" w14:textId="541949B2" w:rsidR="00293B11" w:rsidRDefault="00293B11" w:rsidP="00DB4F09">
      <w:pPr>
        <w:pStyle w:val="ListParagraph"/>
        <w:numPr>
          <w:ilvl w:val="0"/>
          <w:numId w:val="11"/>
        </w:numPr>
      </w:pPr>
      <w:r>
        <w:t>ArcGIS Enterprise 10.</w:t>
      </w:r>
      <w:r w:rsidR="00A152A8">
        <w:t>7</w:t>
      </w:r>
    </w:p>
    <w:p w14:paraId="5D77AAA5" w14:textId="54EF13A3" w:rsidR="00E80CBE" w:rsidRDefault="00EC3243" w:rsidP="00293B11">
      <w:pPr>
        <w:pStyle w:val="ListParagraph"/>
        <w:numPr>
          <w:ilvl w:val="1"/>
          <w:numId w:val="11"/>
        </w:numPr>
      </w:pPr>
      <w:r>
        <w:t>ArcGIS Utility Network Management Extension</w:t>
      </w:r>
    </w:p>
    <w:p w14:paraId="4AC8E2B1" w14:textId="72D144D4" w:rsidR="00EC3243" w:rsidRDefault="00EC3243" w:rsidP="00CC40E6">
      <w:pPr>
        <w:pStyle w:val="ListParagraph"/>
        <w:ind w:left="1440"/>
      </w:pPr>
    </w:p>
    <w:tbl>
      <w:tblPr>
        <w:tblStyle w:val="TableGridLight"/>
        <w:tblW w:w="9516" w:type="dxa"/>
        <w:tblLook w:val="0000" w:firstRow="0" w:lastRow="0" w:firstColumn="0" w:lastColumn="0" w:noHBand="0" w:noVBand="0"/>
      </w:tblPr>
      <w:tblGrid>
        <w:gridCol w:w="774"/>
        <w:gridCol w:w="8742"/>
      </w:tblGrid>
      <w:tr w:rsidR="004A5F6E" w14:paraId="7C14C145" w14:textId="77777777" w:rsidTr="00DB759D">
        <w:trPr>
          <w:trHeight w:val="377"/>
        </w:trPr>
        <w:tc>
          <w:tcPr>
            <w:tcW w:w="774" w:type="dxa"/>
          </w:tcPr>
          <w:p w14:paraId="17AD8921" w14:textId="77777777" w:rsidR="004A5F6E" w:rsidRDefault="004A5F6E" w:rsidP="00DB759D">
            <w:pPr>
              <w:pStyle w:val="EsriProposalBodyText"/>
              <w:ind w:left="-36"/>
              <w:jc w:val="center"/>
            </w:pPr>
            <w:r>
              <w:rPr>
                <w:rFonts w:ascii="Webdings" w:hAnsi="Webdings"/>
                <w:color w:val="4472C4"/>
                <w:sz w:val="44"/>
                <w:szCs w:val="44"/>
              </w:rPr>
              <w:t></w:t>
            </w:r>
          </w:p>
        </w:tc>
        <w:tc>
          <w:tcPr>
            <w:tcW w:w="8742" w:type="dxa"/>
          </w:tcPr>
          <w:p w14:paraId="77726EE2" w14:textId="57212C36" w:rsidR="004A5F6E" w:rsidRPr="00EE20F8" w:rsidRDefault="004A5F6E" w:rsidP="00EE20F8">
            <w:pPr>
              <w:pStyle w:val="EsriTableBullet"/>
              <w:numPr>
                <w:ilvl w:val="0"/>
                <w:numId w:val="0"/>
              </w:numPr>
              <w:ind w:left="432"/>
              <w:rPr>
                <w:rFonts w:ascii="Calibri" w:hAnsi="Calibri" w:cstheme="minorHAnsi"/>
                <w:sz w:val="22"/>
              </w:rPr>
            </w:pPr>
            <w:commentRangeStart w:id="1"/>
            <w:r w:rsidRPr="00EE20F8">
              <w:rPr>
                <w:rFonts w:ascii="Calibri" w:hAnsi="Calibri"/>
                <w:sz w:val="22"/>
              </w:rPr>
              <w:t>FME 201</w:t>
            </w:r>
            <w:ins w:id="2" w:author="Howard Crothers" w:date="2019-03-25T09:49:00Z">
              <w:r w:rsidR="005C0A42">
                <w:rPr>
                  <w:rFonts w:ascii="Calibri" w:hAnsi="Calibri"/>
                  <w:sz w:val="22"/>
                </w:rPr>
                <w:t>8</w:t>
              </w:r>
            </w:ins>
            <w:del w:id="3" w:author="Howard Crothers" w:date="2019-03-25T09:49:00Z">
              <w:r w:rsidRPr="00EE20F8" w:rsidDel="005C0A42">
                <w:rPr>
                  <w:rFonts w:ascii="Calibri" w:hAnsi="Calibri"/>
                  <w:sz w:val="22"/>
                </w:rPr>
                <w:delText>7</w:delText>
              </w:r>
            </w:del>
            <w:r w:rsidRPr="00EE20F8">
              <w:rPr>
                <w:rFonts w:ascii="Calibri" w:hAnsi="Calibri"/>
                <w:sz w:val="22"/>
              </w:rPr>
              <w:t>.1.1</w:t>
            </w:r>
            <w:del w:id="4" w:author="Howard Crothers" w:date="2019-03-25T09:49:00Z">
              <w:r w:rsidRPr="00EE20F8" w:rsidDel="005C0A42">
                <w:rPr>
                  <w:rFonts w:ascii="Calibri" w:hAnsi="Calibri"/>
                  <w:sz w:val="22"/>
                </w:rPr>
                <w:delText>.0</w:delText>
              </w:r>
            </w:del>
            <w:r w:rsidRPr="00EE20F8">
              <w:rPr>
                <w:rFonts w:ascii="Calibri" w:hAnsi="Calibri"/>
                <w:sz w:val="22"/>
              </w:rPr>
              <w:t xml:space="preserve"> build </w:t>
            </w:r>
            <w:ins w:id="5" w:author="Howard Crothers" w:date="2019-03-25T09:49:00Z">
              <w:r w:rsidR="005C0A42">
                <w:rPr>
                  <w:rFonts w:ascii="Calibri" w:hAnsi="Calibri"/>
                  <w:sz w:val="22"/>
                </w:rPr>
                <w:t>18567</w:t>
              </w:r>
            </w:ins>
            <w:del w:id="6" w:author="Howard Crothers" w:date="2019-03-25T09:49:00Z">
              <w:r w:rsidRPr="00EE20F8" w:rsidDel="005C0A42">
                <w:rPr>
                  <w:rFonts w:ascii="Calibri" w:hAnsi="Calibri"/>
                  <w:sz w:val="22"/>
                </w:rPr>
                <w:delText>17650</w:delText>
              </w:r>
            </w:del>
            <w:r w:rsidRPr="00EE20F8">
              <w:rPr>
                <w:rFonts w:ascii="Calibri" w:hAnsi="Calibri"/>
                <w:sz w:val="22"/>
              </w:rPr>
              <w:t xml:space="preserve"> can be used in place of the ArcGIS Data Interoperability Extension</w:t>
            </w:r>
            <w:r w:rsidRPr="00EE20F8">
              <w:rPr>
                <w:rFonts w:ascii="Calibri" w:hAnsi="Calibri" w:cstheme="minorHAnsi"/>
                <w:sz w:val="22"/>
              </w:rPr>
              <w:t>.</w:t>
            </w:r>
            <w:commentRangeEnd w:id="1"/>
            <w:r w:rsidR="00BF1173">
              <w:rPr>
                <w:rStyle w:val="CommentReference"/>
                <w:rFonts w:asciiTheme="minorHAnsi" w:eastAsiaTheme="minorHAnsi" w:hAnsiTheme="minorHAnsi"/>
                <w:bCs w:val="0"/>
              </w:rPr>
              <w:commentReference w:id="1"/>
            </w:r>
          </w:p>
        </w:tc>
      </w:tr>
    </w:tbl>
    <w:p w14:paraId="434766EE" w14:textId="77777777" w:rsidR="004A5F6E" w:rsidRDefault="004A5F6E">
      <w:pPr>
        <w:rPr>
          <w:b/>
          <w:u w:val="single"/>
        </w:rPr>
      </w:pPr>
    </w:p>
    <w:p w14:paraId="2544A3D6" w14:textId="77777777" w:rsidR="00FE6AE1" w:rsidRDefault="00FE6AE1">
      <w:pPr>
        <w:rPr>
          <w:b/>
          <w:u w:val="single"/>
        </w:rPr>
      </w:pPr>
      <w:r>
        <w:rPr>
          <w:b/>
          <w:u w:val="single"/>
        </w:rPr>
        <w:t>What’s Included</w:t>
      </w:r>
    </w:p>
    <w:p w14:paraId="554E0762" w14:textId="77777777" w:rsidR="00A9657F" w:rsidRDefault="00DF456D">
      <w:r>
        <w:t>In the migration tools download you get the following:</w:t>
      </w:r>
    </w:p>
    <w:p w14:paraId="2D7E0EBF" w14:textId="4BC39B75" w:rsidR="00DF456D" w:rsidRDefault="00DF456D" w:rsidP="002E3578">
      <w:pPr>
        <w:pStyle w:val="ListParagraph"/>
        <w:numPr>
          <w:ilvl w:val="0"/>
          <w:numId w:val="13"/>
        </w:numPr>
      </w:pPr>
      <w:r>
        <w:t xml:space="preserve">ArcGIS Data Interoperability / FME </w:t>
      </w:r>
      <w:r w:rsidR="0070297E">
        <w:t xml:space="preserve">workspace </w:t>
      </w:r>
      <w:r>
        <w:t>(.FMW)</w:t>
      </w:r>
    </w:p>
    <w:p w14:paraId="2A2FB5D7" w14:textId="5C7944F0" w:rsidR="00A152A8" w:rsidRDefault="00A152A8" w:rsidP="00A152A8">
      <w:pPr>
        <w:pStyle w:val="ListParagraph"/>
        <w:numPr>
          <w:ilvl w:val="0"/>
          <w:numId w:val="13"/>
        </w:numPr>
        <w:rPr>
          <w:ins w:id="7" w:author="Howard Crothers" w:date="2019-03-25T10:02:00Z"/>
        </w:rPr>
      </w:pPr>
      <w:r>
        <w:t>Assembly Builder</w:t>
      </w:r>
    </w:p>
    <w:p w14:paraId="33568F72" w14:textId="112CECEC" w:rsidR="007D01D1" w:rsidRDefault="007D01D1" w:rsidP="007D01D1">
      <w:pPr>
        <w:pStyle w:val="ListParagraph"/>
        <w:numPr>
          <w:ilvl w:val="1"/>
          <w:numId w:val="13"/>
        </w:numPr>
        <w:pPrChange w:id="8" w:author="Howard Crothers" w:date="2019-03-25T10:02:00Z">
          <w:pPr>
            <w:pStyle w:val="ListParagraph"/>
            <w:numPr>
              <w:numId w:val="13"/>
            </w:numPr>
            <w:ind w:hanging="360"/>
          </w:pPr>
        </w:pPrChange>
      </w:pPr>
      <w:ins w:id="9" w:author="Howard Crothers" w:date="2019-03-25T10:02:00Z">
        <w:r>
          <w:t>Blurb on assembly builder</w:t>
        </w:r>
      </w:ins>
      <w:bookmarkStart w:id="10" w:name="_GoBack"/>
      <w:bookmarkEnd w:id="10"/>
    </w:p>
    <w:p w14:paraId="58088E8D" w14:textId="77777777" w:rsidR="00DF456D" w:rsidRDefault="00DF456D" w:rsidP="002E3578">
      <w:pPr>
        <w:pStyle w:val="ListParagraph"/>
        <w:numPr>
          <w:ilvl w:val="0"/>
          <w:numId w:val="13"/>
        </w:numPr>
      </w:pPr>
      <w:r>
        <w:t>Sample Microsoft Excel schema mapper file</w:t>
      </w:r>
    </w:p>
    <w:p w14:paraId="5B5196E8" w14:textId="2CF2332E" w:rsidR="00DF456D" w:rsidRDefault="00DF456D" w:rsidP="002E3578">
      <w:pPr>
        <w:pStyle w:val="ListParagraph"/>
        <w:numPr>
          <w:ilvl w:val="0"/>
          <w:numId w:val="13"/>
        </w:numPr>
        <w:rPr>
          <w:ins w:id="11" w:author="Howard Crothers" w:date="2019-03-22T09:44:00Z"/>
        </w:rPr>
      </w:pPr>
      <w:r>
        <w:t>Sample source data</w:t>
      </w:r>
    </w:p>
    <w:p w14:paraId="62A22C4C" w14:textId="78B9C435" w:rsidR="002407BA" w:rsidRDefault="002407BA" w:rsidP="002E3578">
      <w:pPr>
        <w:pStyle w:val="ListParagraph"/>
        <w:numPr>
          <w:ilvl w:val="0"/>
          <w:numId w:val="13"/>
        </w:numPr>
        <w:rPr>
          <w:ins w:id="12" w:author="Howard Crothers" w:date="2019-03-22T10:09:00Z"/>
        </w:rPr>
      </w:pPr>
      <w:ins w:id="13" w:author="Howard Crothers" w:date="2019-03-22T09:44:00Z">
        <w:r>
          <w:t>Template Asset Package</w:t>
        </w:r>
      </w:ins>
    </w:p>
    <w:p w14:paraId="09A91F3E" w14:textId="5B099465" w:rsidR="00EB4991" w:rsidDel="003A4F4A" w:rsidRDefault="005A24DD" w:rsidP="006A37F5">
      <w:pPr>
        <w:pStyle w:val="ListParagraph"/>
        <w:numPr>
          <w:ilvl w:val="1"/>
          <w:numId w:val="13"/>
        </w:numPr>
        <w:rPr>
          <w:del w:id="14" w:author="Howard Crothers" w:date="2019-03-25T09:35:00Z"/>
        </w:rPr>
        <w:pPrChange w:id="15" w:author="Howard Crothers" w:date="2019-03-25T09:35:00Z">
          <w:pPr>
            <w:pStyle w:val="ListParagraph"/>
            <w:numPr>
              <w:numId w:val="13"/>
            </w:numPr>
            <w:ind w:hanging="360"/>
          </w:pPr>
        </w:pPrChange>
      </w:pPr>
      <w:ins w:id="16" w:author="Howard Crothers" w:date="2019-03-22T10:41:00Z">
        <w:r>
          <w:t xml:space="preserve">The </w:t>
        </w:r>
      </w:ins>
      <w:ins w:id="17" w:author="Howard Crothers" w:date="2019-03-22T11:37:00Z">
        <w:r w:rsidR="0035128D">
          <w:t>included</w:t>
        </w:r>
      </w:ins>
      <w:ins w:id="18" w:author="Howard Crothers" w:date="2019-03-22T11:35:00Z">
        <w:r w:rsidR="0035128D">
          <w:t xml:space="preserve"> </w:t>
        </w:r>
      </w:ins>
      <w:ins w:id="19" w:author="Howard Crothers" w:date="2019-03-22T10:41:00Z">
        <w:r>
          <w:t xml:space="preserve">Template </w:t>
        </w:r>
      </w:ins>
      <w:ins w:id="20" w:author="Howard Crothers" w:date="2019-03-22T11:39:00Z">
        <w:r w:rsidR="00686A50">
          <w:t>A</w:t>
        </w:r>
      </w:ins>
      <w:ins w:id="21" w:author="Howard Crothers" w:date="2019-03-22T10:41:00Z">
        <w:r>
          <w:t xml:space="preserve">sset </w:t>
        </w:r>
      </w:ins>
      <w:ins w:id="22" w:author="Howard Crothers" w:date="2019-03-22T11:39:00Z">
        <w:r w:rsidR="00686A50">
          <w:t>P</w:t>
        </w:r>
      </w:ins>
      <w:ins w:id="23" w:author="Howard Crothers" w:date="2019-03-22T10:41:00Z">
        <w:r>
          <w:t xml:space="preserve">ackage </w:t>
        </w:r>
      </w:ins>
      <w:ins w:id="24" w:author="Howard Crothers" w:date="2019-03-22T11:37:00Z">
        <w:r w:rsidR="0035128D">
          <w:t xml:space="preserve">provides </w:t>
        </w:r>
      </w:ins>
      <w:ins w:id="25" w:author="Howard Crothers" w:date="2019-03-22T10:41:00Z">
        <w:r>
          <w:t xml:space="preserve">additional rules </w:t>
        </w:r>
      </w:ins>
      <w:ins w:id="26" w:author="Howard Crothers" w:date="2019-03-25T09:34:00Z">
        <w:r w:rsidR="003A4F4A">
          <w:t xml:space="preserve">and asset types </w:t>
        </w:r>
      </w:ins>
      <w:ins w:id="27" w:author="Howard Crothers" w:date="2019-03-22T10:41:00Z">
        <w:r>
          <w:t xml:space="preserve">which </w:t>
        </w:r>
      </w:ins>
      <w:ins w:id="28" w:author="Howard Crothers" w:date="2019-03-25T09:37:00Z">
        <w:r w:rsidR="001F303B">
          <w:t>are</w:t>
        </w:r>
      </w:ins>
      <w:ins w:id="29" w:author="Howard Crothers" w:date="2019-03-25T09:35:00Z">
        <w:r w:rsidR="003A4F4A">
          <w:t xml:space="preserve"> not included in </w:t>
        </w:r>
      </w:ins>
      <w:ins w:id="30" w:author="Howard Crothers" w:date="2019-03-25T09:36:00Z">
        <w:r w:rsidR="001F303B">
          <w:t xml:space="preserve">the </w:t>
        </w:r>
      </w:ins>
      <w:ins w:id="31" w:author="Howard Crothers" w:date="2019-03-25T09:35:00Z">
        <w:r w:rsidR="003A4F4A">
          <w:t>current release of the Electric Utility Network Configuration</w:t>
        </w:r>
      </w:ins>
    </w:p>
    <w:p w14:paraId="2C99F3D0" w14:textId="02D0D78B" w:rsidR="003A4F4A" w:rsidDel="001F303B" w:rsidRDefault="003A4F4A" w:rsidP="003A4F4A">
      <w:pPr>
        <w:rPr>
          <w:del w:id="32" w:author="Howard Crothers" w:date="2019-03-25T09:41:00Z"/>
        </w:rPr>
        <w:pPrChange w:id="33" w:author="Howard Crothers" w:date="2019-03-25T09:35:00Z">
          <w:pPr>
            <w:pStyle w:val="ListParagraph"/>
          </w:pPr>
        </w:pPrChange>
      </w:pPr>
      <w:ins w:id="34" w:author="Howard Crothers" w:date="2019-03-25T09:35:00Z">
        <w:r>
          <w:t xml:space="preserve">. </w:t>
        </w:r>
      </w:ins>
      <w:ins w:id="35" w:author="Howard Crothers" w:date="2019-03-25T09:36:00Z">
        <w:r w:rsidR="001F303B">
          <w:t xml:space="preserve"> </w:t>
        </w:r>
      </w:ins>
      <w:ins w:id="36" w:author="Howard Crothers" w:date="2019-03-25T09:38:00Z">
        <w:r w:rsidR="001F303B">
          <w:t xml:space="preserve">The </w:t>
        </w:r>
      </w:ins>
      <w:ins w:id="37" w:author="Howard Crothers" w:date="2019-03-25T09:41:00Z">
        <w:r w:rsidR="001F303B">
          <w:t xml:space="preserve">additional </w:t>
        </w:r>
      </w:ins>
      <w:ins w:id="38" w:author="Howard Crothers" w:date="2019-03-25T09:40:00Z">
        <w:r w:rsidR="001F303B">
          <w:t>rules and asset types included in the Template Asset Package are pro</w:t>
        </w:r>
      </w:ins>
      <w:ins w:id="39" w:author="Howard Crothers" w:date="2019-03-25T09:41:00Z">
        <w:r w:rsidR="001F303B">
          <w:t xml:space="preserve">vided to illustrate </w:t>
        </w:r>
      </w:ins>
      <w:ins w:id="40" w:author="Howard Crothers" w:date="2019-03-25T09:43:00Z">
        <w:r w:rsidR="005C0A42">
          <w:t xml:space="preserve">a </w:t>
        </w:r>
      </w:ins>
      <w:ins w:id="41" w:author="Howard Crothers" w:date="2019-03-25T09:44:00Z">
        <w:r w:rsidR="005C0A42">
          <w:t xml:space="preserve">migration into an asset package that has been extended to  </w:t>
        </w:r>
      </w:ins>
    </w:p>
    <w:p w14:paraId="799A83DD" w14:textId="77777777" w:rsidR="00F02401" w:rsidRPr="002E3578" w:rsidRDefault="00F02401" w:rsidP="001F303B">
      <w:pPr>
        <w:pPrChange w:id="42" w:author="Howard Crothers" w:date="2019-03-25T09:41:00Z">
          <w:pPr>
            <w:pStyle w:val="ListParagraph"/>
          </w:pPr>
        </w:pPrChange>
      </w:pPr>
    </w:p>
    <w:p w14:paraId="1D7ECC9C" w14:textId="77777777" w:rsidR="00916602" w:rsidRDefault="00916602" w:rsidP="00916602">
      <w:pPr>
        <w:rPr>
          <w:b/>
          <w:u w:val="single"/>
        </w:rPr>
      </w:pPr>
      <w:r>
        <w:rPr>
          <w:b/>
          <w:u w:val="single"/>
        </w:rPr>
        <w:t>Preparing to Migrate to the Utility Network</w:t>
      </w:r>
    </w:p>
    <w:p w14:paraId="2A96A638" w14:textId="6909A283" w:rsidR="00E80CBE" w:rsidRDefault="00E80CBE" w:rsidP="00E80CBE">
      <w:r>
        <w:t xml:space="preserve">To facilitate a smooth migration to the utility network there should be pre-migration planning, validation, and if necessary data clean-up.  Consistent and clean data reduces the likelihood of data migration errors when migrating to the utility network.  Esri has provided </w:t>
      </w:r>
      <w:hyperlink r:id="rId11" w:history="1">
        <w:r w:rsidRPr="00E80CBE">
          <w:rPr>
            <w:rStyle w:val="Hyperlink"/>
          </w:rPr>
          <w:t xml:space="preserve">ArcGIS </w:t>
        </w:r>
        <w:r w:rsidRPr="00F762FE">
          <w:rPr>
            <w:rStyle w:val="Hyperlink"/>
          </w:rPr>
          <w:t>Data Reviewer checks</w:t>
        </w:r>
      </w:hyperlink>
      <w:r>
        <w:t xml:space="preserve"> that can be configured against the source data to identify data issues that need to be resolved prior to the migration.  </w:t>
      </w:r>
    </w:p>
    <w:p w14:paraId="74839636" w14:textId="603AC508" w:rsidR="002C027D" w:rsidRDefault="000A3788">
      <w:r>
        <w:t xml:space="preserve">Any errors identified by the </w:t>
      </w:r>
      <w:r w:rsidR="00B102B8">
        <w:t xml:space="preserve">ArcGIS </w:t>
      </w:r>
      <w:r>
        <w:t xml:space="preserve">Data Reviewer checks should be corrected prior to executing the migration tools to mitigate migration errors.  </w:t>
      </w:r>
      <w:r w:rsidR="00BA681B">
        <w:t>Attention</w:t>
      </w:r>
      <w:r w:rsidR="002C027D">
        <w:t xml:space="preserve"> should also be given to the consistency of how related records are stored and managed.  Related records should be consistently managed; for example, if a fuse point on </w:t>
      </w:r>
      <w:r w:rsidR="007F33F6">
        <w:t xml:space="preserve">an </w:t>
      </w:r>
      <w:r w:rsidR="002C027D">
        <w:t>electric network is protect</w:t>
      </w:r>
      <w:r w:rsidR="00D544B1">
        <w:t>ing</w:t>
      </w:r>
      <w:r w:rsidR="002C027D">
        <w:t xml:space="preserve"> all three phases, the related record should have </w:t>
      </w:r>
      <w:r w:rsidR="00E6185E">
        <w:lastRenderedPageBreak/>
        <w:t>three-unit</w:t>
      </w:r>
      <w:r w:rsidR="002C027D">
        <w:t xml:space="preserve"> records, one for each phase.  It should not be also represented as </w:t>
      </w:r>
      <w:r w:rsidR="00B102B8">
        <w:t>one-unit</w:t>
      </w:r>
      <w:r w:rsidR="002C027D">
        <w:t xml:space="preserve"> record with all three phases.</w:t>
      </w:r>
    </w:p>
    <w:p w14:paraId="77267EE3" w14:textId="77777777" w:rsidR="002C027D" w:rsidRDefault="002C027D">
      <w:r>
        <w:rPr>
          <w:noProof/>
        </w:rPr>
        <w:drawing>
          <wp:inline distT="0" distB="0" distL="0" distR="0" wp14:anchorId="68780514" wp14:editId="5F67B99D">
            <wp:extent cx="2655846" cy="3441309"/>
            <wp:effectExtent l="0" t="0" r="0" b="698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2655846" cy="3441309"/>
                    </a:xfrm>
                    <a:prstGeom prst="rect">
                      <a:avLst/>
                    </a:prstGeom>
                  </pic:spPr>
                </pic:pic>
              </a:graphicData>
            </a:graphic>
          </wp:inline>
        </w:drawing>
      </w:r>
      <w:r w:rsidR="002F1A20">
        <w:t xml:space="preserve">                 </w:t>
      </w:r>
      <w:r w:rsidR="002F1A20">
        <w:rPr>
          <w:noProof/>
        </w:rPr>
        <w:drawing>
          <wp:inline distT="0" distB="0" distL="0" distR="0" wp14:anchorId="2948A4B6" wp14:editId="62E3AA70">
            <wp:extent cx="2742412" cy="3441309"/>
            <wp:effectExtent l="0" t="0" r="1270"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2742412" cy="3441309"/>
                    </a:xfrm>
                    <a:prstGeom prst="rect">
                      <a:avLst/>
                    </a:prstGeom>
                  </pic:spPr>
                </pic:pic>
              </a:graphicData>
            </a:graphic>
          </wp:inline>
        </w:drawing>
      </w:r>
    </w:p>
    <w:p w14:paraId="1ADED29D" w14:textId="77777777" w:rsidR="00B97C3D" w:rsidRDefault="00B97C3D">
      <w:r>
        <w:t>Some of the issues that cause issues, outside of rule violations, are:</w:t>
      </w:r>
    </w:p>
    <w:p w14:paraId="71428628" w14:textId="77777777" w:rsidR="00B97C3D" w:rsidRDefault="00B97C3D" w:rsidP="00293B11">
      <w:pPr>
        <w:pStyle w:val="ListParagraph"/>
        <w:numPr>
          <w:ilvl w:val="0"/>
          <w:numId w:val="19"/>
        </w:numPr>
      </w:pPr>
      <w:r>
        <w:t>Stacked features (without Z value)</w:t>
      </w:r>
    </w:p>
    <w:p w14:paraId="6E400A1B" w14:textId="76CE14C5" w:rsidR="00A57675" w:rsidRDefault="00B97C3D" w:rsidP="00A57675">
      <w:pPr>
        <w:pStyle w:val="ListParagraph"/>
        <w:numPr>
          <w:ilvl w:val="0"/>
          <w:numId w:val="19"/>
        </w:numPr>
      </w:pPr>
      <w:r>
        <w:t>Self-intersecting lines</w:t>
      </w:r>
    </w:p>
    <w:p w14:paraId="45AD6853" w14:textId="77777777" w:rsidR="00D20C50" w:rsidRPr="00293B11" w:rsidRDefault="00C9560D">
      <w:pPr>
        <w:rPr>
          <w:b/>
          <w:u w:val="single"/>
        </w:rPr>
      </w:pPr>
      <w:r w:rsidRPr="00293B11">
        <w:rPr>
          <w:b/>
          <w:u w:val="single"/>
        </w:rPr>
        <w:t>Utility Network Representation</w:t>
      </w:r>
    </w:p>
    <w:p w14:paraId="4DB89843" w14:textId="6E3DECCD" w:rsidR="007A4A2D" w:rsidRDefault="007A4A2D">
      <w:r>
        <w:t xml:space="preserve">The </w:t>
      </w:r>
      <w:r w:rsidR="009B31CD">
        <w:t xml:space="preserve">utility network has the capability to represent network assets </w:t>
      </w:r>
      <w:r w:rsidR="00872E4F">
        <w:t>in</w:t>
      </w:r>
      <w:r w:rsidR="009B31CD">
        <w:t xml:space="preserve"> high fidelity, just like they are constructed in the real world.  This is accomplished via the utility network information model and the domain specific data models that enable </w:t>
      </w:r>
      <w:r w:rsidR="00CB30E4">
        <w:t xml:space="preserve">modeling of network relationships down to every terminal.  </w:t>
      </w:r>
      <w:r w:rsidR="009B31CD">
        <w:t xml:space="preserve"> </w:t>
      </w:r>
    </w:p>
    <w:p w14:paraId="28880E9F" w14:textId="321D6C54" w:rsidR="00C9560D" w:rsidRDefault="00C9560D">
      <w:r>
        <w:t xml:space="preserve">In planning </w:t>
      </w:r>
      <w:r w:rsidR="00666924">
        <w:t xml:space="preserve">to migrate to the utility network, you should </w:t>
      </w:r>
      <w:r w:rsidR="00B102B8">
        <w:t>consider</w:t>
      </w:r>
      <w:r w:rsidR="00666924">
        <w:t xml:space="preserve"> the </w:t>
      </w:r>
      <w:r w:rsidR="00CB30E4">
        <w:t>level</w:t>
      </w:r>
      <w:r w:rsidR="00666924">
        <w:t xml:space="preserve"> of representation you will be migrating to.  The granularity of how the data is represented in the target utility network can be categorized into three categories:</w:t>
      </w:r>
    </w:p>
    <w:p w14:paraId="06A5B4C5" w14:textId="77777777" w:rsidR="00666924" w:rsidRDefault="00666924" w:rsidP="00293B11">
      <w:pPr>
        <w:pStyle w:val="ListParagraph"/>
        <w:numPr>
          <w:ilvl w:val="0"/>
          <w:numId w:val="18"/>
        </w:numPr>
      </w:pPr>
      <w:r>
        <w:t>Simple</w:t>
      </w:r>
      <w:r w:rsidR="00BA681B">
        <w:t xml:space="preserve"> - </w:t>
      </w:r>
      <w:r w:rsidR="00BA681B" w:rsidRPr="00BA681B">
        <w:t>data migrated in its current form from the geometric network</w:t>
      </w:r>
    </w:p>
    <w:p w14:paraId="1E14963A" w14:textId="40673E83" w:rsidR="00666924" w:rsidRDefault="00666924" w:rsidP="00293B11">
      <w:pPr>
        <w:pStyle w:val="ListParagraph"/>
        <w:numPr>
          <w:ilvl w:val="0"/>
          <w:numId w:val="18"/>
        </w:numPr>
      </w:pPr>
      <w:r>
        <w:t>Basic</w:t>
      </w:r>
      <w:r w:rsidR="00BA681B">
        <w:t xml:space="preserve"> - </w:t>
      </w:r>
      <w:r w:rsidR="00E45B07" w:rsidRPr="00BA681B">
        <w:t xml:space="preserve">includes modeling and representing the real world </w:t>
      </w:r>
      <w:r w:rsidR="00E45B07">
        <w:t xml:space="preserve">in a higher fidelity </w:t>
      </w:r>
      <w:r w:rsidR="00E45B07" w:rsidRPr="00BA681B">
        <w:t>to support better analy</w:t>
      </w:r>
      <w:r w:rsidR="00E45B07">
        <w:t>tics within and outside the GIS</w:t>
      </w:r>
      <w:r w:rsidR="00E45B07" w:rsidRPr="00BA681B" w:rsidDel="00E45B07">
        <w:t xml:space="preserve"> </w:t>
      </w:r>
    </w:p>
    <w:p w14:paraId="16D3EC70" w14:textId="77777777" w:rsidR="00666924" w:rsidRDefault="00666924" w:rsidP="00293B11">
      <w:pPr>
        <w:pStyle w:val="ListParagraph"/>
        <w:numPr>
          <w:ilvl w:val="0"/>
          <w:numId w:val="18"/>
        </w:numPr>
      </w:pPr>
      <w:r>
        <w:t>Advanced</w:t>
      </w:r>
      <w:r w:rsidR="00BA681B">
        <w:t xml:space="preserve"> - </w:t>
      </w:r>
      <w:r w:rsidR="00BA681B" w:rsidRPr="00BA681B">
        <w:t>a step beyond basic to support planning, design and extended modeling within the GIS</w:t>
      </w:r>
    </w:p>
    <w:p w14:paraId="5B225575" w14:textId="77777777" w:rsidR="00293B11" w:rsidRDefault="00293B11" w:rsidP="00293B11">
      <w:pPr>
        <w:jc w:val="center"/>
      </w:pPr>
      <w:r>
        <w:rPr>
          <w:noProof/>
        </w:rPr>
        <w:lastRenderedPageBreak/>
        <w:drawing>
          <wp:inline distT="0" distB="0" distL="0" distR="0" wp14:anchorId="530E8019" wp14:editId="6E55311F">
            <wp:extent cx="5748880" cy="1693628"/>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2569" cy="1709445"/>
                    </a:xfrm>
                    <a:prstGeom prst="rect">
                      <a:avLst/>
                    </a:prstGeom>
                    <a:noFill/>
                  </pic:spPr>
                </pic:pic>
              </a:graphicData>
            </a:graphic>
          </wp:inline>
        </w:drawing>
      </w:r>
    </w:p>
    <w:p w14:paraId="4F35625D" w14:textId="53400DC0" w:rsidR="00BA681B" w:rsidDel="009567D0" w:rsidRDefault="00666924" w:rsidP="00666924">
      <w:pPr>
        <w:rPr>
          <w:del w:id="43" w:author="Howard Crothers" w:date="2019-03-25T09:52:00Z"/>
        </w:rPr>
      </w:pPr>
      <w:del w:id="44" w:author="Howard Crothers" w:date="2019-03-25T09:52:00Z">
        <w:r w:rsidDel="009567D0">
          <w:delText xml:space="preserve">How you migrate your data will depend on the quality and robustness of your source data </w:delText>
        </w:r>
        <w:r w:rsidR="00BA681B" w:rsidDel="009567D0">
          <w:delText>as well as</w:delText>
        </w:r>
        <w:r w:rsidDel="009567D0">
          <w:delText xml:space="preserve"> the amount of time and effort you want to put into the overall migration </w:delText>
        </w:r>
        <w:r w:rsidR="00B102B8" w:rsidDel="009567D0">
          <w:delText>versus</w:delText>
        </w:r>
        <w:r w:rsidDel="009567D0">
          <w:delText xml:space="preserve"> addressing a more granular representation post-migration.  </w:delText>
        </w:r>
      </w:del>
    </w:p>
    <w:p w14:paraId="4E0B6319" w14:textId="034ECD0C" w:rsidR="00666924" w:rsidRDefault="00666924" w:rsidP="00666924">
      <w:r>
        <w:t xml:space="preserve">For example, </w:t>
      </w:r>
      <w:r w:rsidR="00BA681B">
        <w:t xml:space="preserve">you want to represent your </w:t>
      </w:r>
      <w:commentRangeStart w:id="45"/>
      <w:del w:id="46" w:author="Howard Crothers" w:date="2019-03-25T09:50:00Z">
        <w:r w:rsidR="00571EE7" w:rsidDel="005C0A42">
          <w:delText xml:space="preserve">regulator </w:delText>
        </w:r>
        <w:r w:rsidR="00BA681B" w:rsidDel="005C0A42">
          <w:delText>stations</w:delText>
        </w:r>
      </w:del>
      <w:ins w:id="47" w:author="Howard Crothers" w:date="2019-03-25T09:50:00Z">
        <w:r w:rsidR="005C0A42">
          <w:t>transformer</w:t>
        </w:r>
      </w:ins>
      <w:r w:rsidR="00BA681B">
        <w:t xml:space="preserve"> </w:t>
      </w:r>
      <w:commentRangeEnd w:id="45"/>
      <w:r w:rsidR="009E3D12">
        <w:rPr>
          <w:rStyle w:val="CommentReference"/>
        </w:rPr>
        <w:commentReference w:id="45"/>
      </w:r>
      <w:r w:rsidR="00BA681B">
        <w:t xml:space="preserve">in a more detailed representation, rather than the single point that is in the current source data.  </w:t>
      </w:r>
      <w:ins w:id="48" w:author="Howard Crothers" w:date="2019-03-25T09:51:00Z">
        <w:r w:rsidR="005C0A42">
          <w:t xml:space="preserve">Using the Assembly Builders, you can explode a single point and </w:t>
        </w:r>
      </w:ins>
      <w:ins w:id="49" w:author="Howard Crothers" w:date="2019-03-25T09:52:00Z">
        <w:r w:rsidR="009567D0">
          <w:t>records</w:t>
        </w:r>
      </w:ins>
      <w:ins w:id="50" w:author="Howard Crothers" w:date="2019-03-25T09:51:00Z">
        <w:r w:rsidR="005C0A42">
          <w:t xml:space="preserve"> in </w:t>
        </w:r>
      </w:ins>
      <w:proofErr w:type="spellStart"/>
      <w:ins w:id="51" w:author="Howard Crothers" w:date="2019-03-25T09:52:00Z">
        <w:r w:rsidR="005C0A42">
          <w:t>it’s</w:t>
        </w:r>
        <w:proofErr w:type="spellEnd"/>
        <w:r w:rsidR="005C0A42">
          <w:t xml:space="preserve"> unit tables into a complex configuration. </w:t>
        </w:r>
      </w:ins>
      <w:del w:id="52" w:author="Howard Crothers" w:date="2019-03-25T09:52:00Z">
        <w:r w:rsidR="00BA681B" w:rsidDel="005C0A42">
          <w:delText xml:space="preserve">With additional work to the migration workspace, you could generate content of a </w:delText>
        </w:r>
        <w:commentRangeStart w:id="53"/>
        <w:r w:rsidR="00BA681B" w:rsidDel="005C0A42">
          <w:delText xml:space="preserve">pump station </w:delText>
        </w:r>
        <w:commentRangeEnd w:id="53"/>
        <w:r w:rsidR="00141BB8" w:rsidDel="005C0A42">
          <w:rPr>
            <w:rStyle w:val="CommentReference"/>
          </w:rPr>
          <w:commentReference w:id="53"/>
        </w:r>
        <w:r w:rsidR="00BA681B" w:rsidDel="005C0A42">
          <w:delText xml:space="preserve">based on defined static assumptions.  Conversely, if you have the detail of the </w:delText>
        </w:r>
        <w:commentRangeStart w:id="54"/>
        <w:r w:rsidR="00571EE7" w:rsidDel="005C0A42">
          <w:delText xml:space="preserve">regulator </w:delText>
        </w:r>
        <w:r w:rsidR="00BA681B" w:rsidDel="005C0A42">
          <w:delText>station</w:delText>
        </w:r>
        <w:commentRangeEnd w:id="54"/>
        <w:r w:rsidR="00141BB8" w:rsidDel="005C0A42">
          <w:rPr>
            <w:rStyle w:val="CommentReference"/>
          </w:rPr>
          <w:commentReference w:id="54"/>
        </w:r>
        <w:r w:rsidR="00BA681B" w:rsidDel="005C0A42">
          <w:delText>, you could modify the migration workspace to accommodate the additional detail that you maintain.</w:delText>
        </w:r>
      </w:del>
    </w:p>
    <w:p w14:paraId="25E5A3B4" w14:textId="2DD1AC82" w:rsidR="0010345F" w:rsidRDefault="0010345F" w:rsidP="00666924">
      <w:r>
        <w:t>Please review the help documentation for the utility network for</w:t>
      </w:r>
      <w:r w:rsidR="004E2465">
        <w:t xml:space="preserve"> the benefits</w:t>
      </w:r>
      <w:r>
        <w:t xml:space="preserve"> </w:t>
      </w:r>
      <w:r w:rsidR="004E2465">
        <w:t xml:space="preserve">of a </w:t>
      </w:r>
      <w:r>
        <w:t>more detailed representation of your data with ArcGIS.  General reasons include:</w:t>
      </w:r>
    </w:p>
    <w:p w14:paraId="75C60043" w14:textId="4DD1F551" w:rsidR="0010345F" w:rsidRDefault="004F70D7" w:rsidP="00EE20F8">
      <w:pPr>
        <w:pStyle w:val="ListParagraph"/>
        <w:numPr>
          <w:ilvl w:val="0"/>
          <w:numId w:val="33"/>
        </w:numPr>
      </w:pPr>
      <w:r>
        <w:t xml:space="preserve">Many of the other systems (ADMS, outage management, modeling packages, etc.) you exchange data with require the more advanced representation.  By storing this representation in the </w:t>
      </w:r>
      <w:proofErr w:type="gramStart"/>
      <w:r>
        <w:t>GIS</w:t>
      </w:r>
      <w:proofErr w:type="gramEnd"/>
      <w:r>
        <w:t xml:space="preserve"> you can simpl</w:t>
      </w:r>
      <w:r w:rsidR="004E2465">
        <w:t>if</w:t>
      </w:r>
      <w:r>
        <w:t>y the data exchange routines with the other systems.</w:t>
      </w:r>
    </w:p>
    <w:p w14:paraId="4804FC4E" w14:textId="77777777" w:rsidR="004F70D7" w:rsidRDefault="004F70D7" w:rsidP="00EE20F8">
      <w:pPr>
        <w:pStyle w:val="ListParagraph"/>
        <w:numPr>
          <w:ilvl w:val="0"/>
          <w:numId w:val="33"/>
        </w:numPr>
      </w:pPr>
      <w:r>
        <w:t>A more advanced representation in ArcGIS allows for more modeling to be done within the GIS.</w:t>
      </w:r>
    </w:p>
    <w:p w14:paraId="016C7322" w14:textId="117A2C52" w:rsidR="00C664B4" w:rsidRDefault="004F70D7" w:rsidP="00666924">
      <w:pPr>
        <w:pStyle w:val="ListParagraph"/>
        <w:numPr>
          <w:ilvl w:val="0"/>
          <w:numId w:val="33"/>
        </w:numPr>
      </w:pPr>
      <w:r>
        <w:t>Better accounting of the devices you actually have in the field.</w:t>
      </w:r>
    </w:p>
    <w:p w14:paraId="1702FE5D" w14:textId="77777777" w:rsidR="00A152A8" w:rsidRPr="00A152A8" w:rsidRDefault="00A152A8" w:rsidP="00A152A8">
      <w:pPr>
        <w:pStyle w:val="ListParagraph"/>
      </w:pPr>
    </w:p>
    <w:p w14:paraId="4CFB8667" w14:textId="01E0BB36" w:rsidR="00310134" w:rsidRDefault="00A152A8" w:rsidP="00310134">
      <w:pPr>
        <w:rPr>
          <w:b/>
          <w:u w:val="single"/>
        </w:rPr>
      </w:pPr>
      <w:r>
        <w:rPr>
          <w:b/>
          <w:u w:val="single"/>
        </w:rPr>
        <w:t>Electric</w:t>
      </w:r>
      <w:r w:rsidR="00310134">
        <w:rPr>
          <w:b/>
          <w:u w:val="single"/>
        </w:rPr>
        <w:t xml:space="preserve"> Utility Network Configuration</w:t>
      </w:r>
    </w:p>
    <w:p w14:paraId="774B6B57" w14:textId="34A9728E" w:rsidR="00310134" w:rsidRPr="00F6126F" w:rsidRDefault="00310134" w:rsidP="00310134">
      <w:r>
        <w:t>Esri ha</w:t>
      </w:r>
      <w:r w:rsidR="00757933">
        <w:t>s</w:t>
      </w:r>
      <w:r>
        <w:t xml:space="preserve"> provided a series of tools to assist with the implementation of your utility network.  It is recommended that these tools be used to stage the target utility network.  In addition, these tools also support applying the </w:t>
      </w:r>
      <w:r w:rsidR="00B27A74">
        <w:t>a</w:t>
      </w:r>
      <w:r>
        <w:t xml:space="preserve">sset </w:t>
      </w:r>
      <w:r w:rsidR="00B27A74">
        <w:t>p</w:t>
      </w:r>
      <w:r>
        <w:t xml:space="preserve">ackage, which is the output of the migration workspace, to the utility network.  Please refer to the </w:t>
      </w:r>
      <w:hyperlink r:id="rId15" w:history="1">
        <w:r w:rsidRPr="00F6126F">
          <w:rPr>
            <w:rStyle w:val="Hyperlink"/>
          </w:rPr>
          <w:t>Utility Network Package Tools</w:t>
        </w:r>
      </w:hyperlink>
      <w:r>
        <w:t xml:space="preserve"> for staging an environment for the output </w:t>
      </w:r>
      <w:r w:rsidR="00B27A74">
        <w:t>a</w:t>
      </w:r>
      <w:r>
        <w:t xml:space="preserve">sset </w:t>
      </w:r>
      <w:r w:rsidR="00B27A74">
        <w:t>p</w:t>
      </w:r>
      <w:r>
        <w:t>ackage.</w:t>
      </w:r>
    </w:p>
    <w:p w14:paraId="767F7ED4" w14:textId="4DE656B7" w:rsidR="00310134" w:rsidRPr="006A0384" w:rsidRDefault="00310134">
      <w:r>
        <w:t xml:space="preserve">Now that you have an understanding of migration representation options, it is now time to start with your </w:t>
      </w:r>
      <w:r w:rsidR="00A152A8">
        <w:t xml:space="preserve">electric </w:t>
      </w:r>
      <w:r w:rsidR="003D1F66">
        <w:t>distribution</w:t>
      </w:r>
      <w:r>
        <w:t xml:space="preserve"> utility network configuration.  The </w:t>
      </w:r>
      <w:hyperlink r:id="rId16" w:history="1">
        <w:r w:rsidRPr="003D1F66">
          <w:rPr>
            <w:rStyle w:val="Hyperlink"/>
          </w:rPr>
          <w:t>help documentation</w:t>
        </w:r>
      </w:hyperlink>
      <w:r>
        <w:t xml:space="preserve"> provides you with the steps to get you started with your implementation.  Following this documentation, you will stop after you complete the “Stage utility network” step in the “Create a</w:t>
      </w:r>
      <w:r w:rsidR="00A152A8">
        <w:t xml:space="preserve">n electric </w:t>
      </w:r>
      <w:r>
        <w:t>utility network”.  We will continue where we left off later in this process.</w:t>
      </w:r>
    </w:p>
    <w:p w14:paraId="131186D4" w14:textId="58C41C53" w:rsidR="00F423C4" w:rsidRDefault="00F423C4">
      <w:pPr>
        <w:rPr>
          <w:b/>
          <w:u w:val="single"/>
        </w:rPr>
      </w:pPr>
      <w:r>
        <w:rPr>
          <w:b/>
          <w:u w:val="single"/>
        </w:rPr>
        <w:t>Asset Package</w:t>
      </w:r>
    </w:p>
    <w:bookmarkEnd w:id="0"/>
    <w:p w14:paraId="5AC0921F" w14:textId="57392FA5" w:rsidR="006F03CE" w:rsidRDefault="00A57675" w:rsidP="004C05FD">
      <w:r>
        <w:t xml:space="preserve">Once you have cleaned the source data and have an understanding of the </w:t>
      </w:r>
      <w:r w:rsidR="00310134">
        <w:t>innerworkings</w:t>
      </w:r>
      <w:r>
        <w:t xml:space="preserve"> of all the assets in your source data, it is then time to review the target </w:t>
      </w:r>
      <w:r w:rsidR="00A152A8">
        <w:t xml:space="preserve">electric </w:t>
      </w:r>
      <w:r w:rsidR="00D44C17">
        <w:t>a</w:t>
      </w:r>
      <w:r>
        <w:t xml:space="preserve">sset </w:t>
      </w:r>
      <w:r w:rsidR="00D44C17">
        <w:t>p</w:t>
      </w:r>
      <w:r>
        <w:t xml:space="preserve">ackage.  The target </w:t>
      </w:r>
      <w:r w:rsidR="00A152A8">
        <w:t>electric</w:t>
      </w:r>
      <w:r>
        <w:t xml:space="preserve"> asset package is a representative configuration of a common data model as well as </w:t>
      </w:r>
      <w:r w:rsidR="006F03CE">
        <w:t xml:space="preserve">rules and other network properties for the target utility network.  You should take time to familiarize yourself with the </w:t>
      </w:r>
      <w:r w:rsidR="00A152A8">
        <w:t xml:space="preserve">electric </w:t>
      </w:r>
      <w:r w:rsidR="00024218">
        <w:t>a</w:t>
      </w:r>
      <w:r w:rsidR="006F03CE">
        <w:t xml:space="preserve">sset </w:t>
      </w:r>
      <w:r w:rsidR="00024218">
        <w:t>p</w:t>
      </w:r>
      <w:r w:rsidR="006F03CE">
        <w:t xml:space="preserve">ackage so that you understand the feature classes, Asset Groups / Asset Types, attributes, rules and other properties.  Gaining understanding of the target </w:t>
      </w:r>
      <w:r w:rsidR="00A152A8">
        <w:t xml:space="preserve">electric </w:t>
      </w:r>
      <w:r w:rsidR="00024218">
        <w:t>a</w:t>
      </w:r>
      <w:r w:rsidR="006F03CE">
        <w:t xml:space="preserve">sset </w:t>
      </w:r>
      <w:r w:rsidR="00024218">
        <w:t>p</w:t>
      </w:r>
      <w:r w:rsidR="006F03CE">
        <w:t>ackage will help with:</w:t>
      </w:r>
    </w:p>
    <w:p w14:paraId="663F4539" w14:textId="0C5E5A29" w:rsidR="006F03CE" w:rsidRDefault="006F03CE" w:rsidP="006A0384">
      <w:pPr>
        <w:pStyle w:val="ListParagraph"/>
        <w:numPr>
          <w:ilvl w:val="0"/>
          <w:numId w:val="34"/>
        </w:numPr>
      </w:pPr>
      <w:r>
        <w:t xml:space="preserve">How to map source features to the target </w:t>
      </w:r>
      <w:r w:rsidR="008641D1">
        <w:t>a</w:t>
      </w:r>
      <w:r>
        <w:t xml:space="preserve">sset </w:t>
      </w:r>
      <w:r w:rsidR="008641D1">
        <w:t>p</w:t>
      </w:r>
      <w:r>
        <w:t>ackage</w:t>
      </w:r>
    </w:p>
    <w:p w14:paraId="51A7AD39" w14:textId="0DDA6BF7" w:rsidR="006F03CE" w:rsidRDefault="006F03CE" w:rsidP="006A0384">
      <w:pPr>
        <w:pStyle w:val="ListParagraph"/>
        <w:numPr>
          <w:ilvl w:val="0"/>
          <w:numId w:val="34"/>
        </w:numPr>
      </w:pPr>
      <w:r>
        <w:lastRenderedPageBreak/>
        <w:t xml:space="preserve">Identifying gaps between data elements in the source features against the </w:t>
      </w:r>
      <w:r w:rsidR="00A152A8">
        <w:t xml:space="preserve">electric </w:t>
      </w:r>
      <w:r w:rsidR="008641D1">
        <w:t>a</w:t>
      </w:r>
      <w:r>
        <w:t xml:space="preserve">sset </w:t>
      </w:r>
      <w:r w:rsidR="008641D1">
        <w:t>p</w:t>
      </w:r>
      <w:r>
        <w:t>ackage</w:t>
      </w:r>
    </w:p>
    <w:p w14:paraId="4D7540FC" w14:textId="18BC65E2" w:rsidR="004C05FD" w:rsidRPr="004C05FD" w:rsidRDefault="004C05FD" w:rsidP="004C05FD">
      <w:r w:rsidRPr="004C05FD">
        <w:t>The </w:t>
      </w:r>
      <w:hyperlink r:id="rId17" w:history="1">
        <w:r w:rsidRPr="004C05FD">
          <w:rPr>
            <w:rStyle w:val="Hyperlink"/>
          </w:rPr>
          <w:t>Asset Package</w:t>
        </w:r>
      </w:hyperlink>
      <w:r w:rsidRPr="004C05FD">
        <w:t xml:space="preserve"> is </w:t>
      </w:r>
      <w:r w:rsidR="006F03CE">
        <w:t xml:space="preserve">simply </w:t>
      </w:r>
      <w:r w:rsidRPr="004C05FD">
        <w:t xml:space="preserve">a way to model the components of a utility network.  Asset </w:t>
      </w:r>
      <w:r w:rsidR="008641D1">
        <w:t>p</w:t>
      </w:r>
      <w:r w:rsidRPr="004C05FD">
        <w:t xml:space="preserve">ackages can be used to configure a utility network and as an interchange file to import and export the properties of a utility network.  </w:t>
      </w:r>
    </w:p>
    <w:p w14:paraId="264AD30C" w14:textId="326C7740" w:rsidR="004C05FD" w:rsidRPr="004C05FD" w:rsidRDefault="004C05FD" w:rsidP="004C05FD">
      <w:r w:rsidRPr="004C05FD">
        <w:t>Asset Packages are stored in a file geodatabase and can include the components that model a utility network as well as data to load into a utility network.</w:t>
      </w:r>
      <w:r>
        <w:t xml:space="preserve">  The </w:t>
      </w:r>
      <w:r w:rsidR="00A152A8">
        <w:t>Electric</w:t>
      </w:r>
      <w:r>
        <w:t xml:space="preserve"> Utility Network Migration Tools leverage asset packages for data loading.</w:t>
      </w:r>
    </w:p>
    <w:p w14:paraId="1F8F427C" w14:textId="7DF84B58" w:rsidR="004C05FD" w:rsidRPr="004C05FD" w:rsidRDefault="004C05FD" w:rsidP="004C05FD">
      <w:r w:rsidRPr="004C05FD">
        <w:t xml:space="preserve">It is important to understand that while </w:t>
      </w:r>
      <w:r w:rsidR="008641D1">
        <w:t>a</w:t>
      </w:r>
      <w:r w:rsidRPr="004C05FD">
        <w:t xml:space="preserve">sset </w:t>
      </w:r>
      <w:r w:rsidR="008641D1">
        <w:t>p</w:t>
      </w:r>
      <w:r w:rsidRPr="004C05FD">
        <w:t xml:space="preserve">ackages can contain data and can be interacted with by ArcGIS clients, they are not an actual utility network.  They are used to configure </w:t>
      </w:r>
      <w:r>
        <w:t>and interchange data with</w:t>
      </w:r>
      <w:r w:rsidRPr="004C05FD">
        <w:t xml:space="preserve"> </w:t>
      </w:r>
      <w:r w:rsidR="00E47684">
        <w:t xml:space="preserve">a </w:t>
      </w:r>
      <w:r w:rsidRPr="004C05FD">
        <w:t>utility network.</w:t>
      </w:r>
    </w:p>
    <w:p w14:paraId="5B72568C" w14:textId="6794AE51" w:rsidR="00334CF6" w:rsidRDefault="00334CF6" w:rsidP="00F423C4">
      <w:r>
        <w:t>An asset package is</w:t>
      </w:r>
      <w:r w:rsidR="00E945CC">
        <w:t xml:space="preserve"> supplied with the </w:t>
      </w:r>
      <w:r w:rsidR="00A152A8">
        <w:t>Electric</w:t>
      </w:r>
      <w:r w:rsidR="00E945CC">
        <w:t xml:space="preserve"> Utility Network </w:t>
      </w:r>
      <w:r>
        <w:t xml:space="preserve">Configuration that provides a common set of </w:t>
      </w:r>
      <w:r w:rsidR="00A152A8">
        <w:t xml:space="preserve">electric </w:t>
      </w:r>
      <w:r>
        <w:t xml:space="preserve">distribution </w:t>
      </w:r>
      <w:r w:rsidR="00A152A8">
        <w:t xml:space="preserve">and transmission </w:t>
      </w:r>
      <w:r>
        <w:t>network behavior to a utility network</w:t>
      </w:r>
      <w:r w:rsidR="00E945CC">
        <w:t>.  User</w:t>
      </w:r>
      <w:r>
        <w:t>s</w:t>
      </w:r>
      <w:r w:rsidR="00E945CC">
        <w:t xml:space="preserve"> can further refine </w:t>
      </w:r>
      <w:r>
        <w:t>this</w:t>
      </w:r>
      <w:r w:rsidR="00E945CC">
        <w:t xml:space="preserve"> asset package to </w:t>
      </w:r>
      <w:r>
        <w:t>add additional</w:t>
      </w:r>
      <w:r w:rsidR="00A57675">
        <w:t xml:space="preserve"> attributes and/or</w:t>
      </w:r>
      <w:r>
        <w:t xml:space="preserve"> network behavior.</w:t>
      </w:r>
    </w:p>
    <w:p w14:paraId="464BD63F" w14:textId="3C5833DD" w:rsidR="00334CF6" w:rsidRDefault="00334CF6" w:rsidP="00F423C4">
      <w:r>
        <w:t xml:space="preserve">The output of the </w:t>
      </w:r>
      <w:r w:rsidR="00A152A8">
        <w:t>Electric</w:t>
      </w:r>
      <w:r>
        <w:t xml:space="preserve"> Utility Network Migration Tools is also an asset package that can be used to load data into a utility network.</w:t>
      </w:r>
      <w:r w:rsidR="00C050A4">
        <w:t xml:space="preserve">  </w:t>
      </w:r>
      <w:r w:rsidR="009C7140">
        <w:t xml:space="preserve">Because you will not load the sample data and will be loading your migrated data instead there are a few pre-processing steps that need to be performed in order to convert it to a </w:t>
      </w:r>
      <w:r w:rsidR="006603F3">
        <w:t>t</w:t>
      </w:r>
      <w:r w:rsidR="009C7140">
        <w:t xml:space="preserve">emplate </w:t>
      </w:r>
      <w:r w:rsidR="006603F3">
        <w:t>a</w:t>
      </w:r>
      <w:r w:rsidR="009C7140">
        <w:t xml:space="preserve">sset </w:t>
      </w:r>
      <w:r w:rsidR="006603F3">
        <w:t>p</w:t>
      </w:r>
      <w:r w:rsidR="009C7140">
        <w:t xml:space="preserve">ackage that will be used by the migration workspace.  The pre-processing steps are performed by the </w:t>
      </w:r>
      <w:hyperlink r:id="rId18" w:history="1">
        <w:r w:rsidR="009C7140" w:rsidRPr="005C7455">
          <w:rPr>
            <w:rStyle w:val="Hyperlink"/>
          </w:rPr>
          <w:t>Change Asset Package Spatial Reference tool</w:t>
        </w:r>
      </w:hyperlink>
      <w:r w:rsidR="009C7140" w:rsidRPr="005C7455">
        <w:t xml:space="preserve"> which</w:t>
      </w:r>
      <w:r w:rsidR="009C7140">
        <w:t xml:space="preserve"> is included </w:t>
      </w:r>
      <w:r w:rsidR="006603F3">
        <w:t>with the Utility Network Package Tools</w:t>
      </w:r>
      <w:r w:rsidR="009C7140">
        <w:t>.  This tool updates the spatial reference of the Asset Package to your coordinate system and truncates the sample data in the Asset Package so you can load your own.  The result output is the Asset Package Template that you will use in your parameter configuration when running your workspace.</w:t>
      </w:r>
    </w:p>
    <w:p w14:paraId="3CAAA175" w14:textId="43F6D3FC" w:rsidR="00A72528" w:rsidRDefault="00334CF6" w:rsidP="00F423C4">
      <w:r>
        <w:t xml:space="preserve">For more information </w:t>
      </w:r>
      <w:r w:rsidR="00C050A4">
        <w:t xml:space="preserve">about the structure of the Asset </w:t>
      </w:r>
      <w:r w:rsidR="00571EE7">
        <w:t>Package</w:t>
      </w:r>
      <w:r w:rsidR="00C050A4">
        <w:t xml:space="preserve"> </w:t>
      </w:r>
      <w:r>
        <w:t xml:space="preserve">see the </w:t>
      </w:r>
      <w:hyperlink r:id="rId19" w:history="1">
        <w:r w:rsidRPr="00334CF6">
          <w:rPr>
            <w:rStyle w:val="Hyperlink"/>
          </w:rPr>
          <w:t>Asset Package Reference.</w:t>
        </w:r>
      </w:hyperlink>
    </w:p>
    <w:p w14:paraId="1419BCC8" w14:textId="77777777" w:rsidR="00C26CF5" w:rsidRDefault="005362E8">
      <w:pPr>
        <w:rPr>
          <w:b/>
          <w:u w:val="single"/>
        </w:rPr>
      </w:pPr>
      <w:bookmarkStart w:id="55" w:name="_Hlk509256090"/>
      <w:bookmarkStart w:id="56" w:name="_Hlk507957008"/>
      <w:r>
        <w:rPr>
          <w:b/>
          <w:u w:val="single"/>
        </w:rPr>
        <w:t>Schema Mapper Spreadsheet</w:t>
      </w:r>
    </w:p>
    <w:bookmarkEnd w:id="55"/>
    <w:p w14:paraId="3A6C1129" w14:textId="62DDA35D" w:rsidR="000D4160" w:rsidRDefault="006F03CE">
      <w:r>
        <w:t>Now that your source data has been cleaned and you have an</w:t>
      </w:r>
      <w:r w:rsidR="00DE5A66">
        <w:t xml:space="preserve"> </w:t>
      </w:r>
      <w:r>
        <w:t xml:space="preserve">understanding of the </w:t>
      </w:r>
      <w:r w:rsidR="00A152A8">
        <w:t xml:space="preserve">electric </w:t>
      </w:r>
      <w:r w:rsidR="00DE5A66">
        <w:t>a</w:t>
      </w:r>
      <w:r>
        <w:t xml:space="preserve">sset </w:t>
      </w:r>
      <w:r w:rsidR="00DE5A66">
        <w:t>p</w:t>
      </w:r>
      <w:r>
        <w:t xml:space="preserve">ackage, it is time to map your source data to the target </w:t>
      </w:r>
      <w:r w:rsidR="00A152A8">
        <w:t xml:space="preserve">electric </w:t>
      </w:r>
      <w:r w:rsidR="00032261">
        <w:t>a</w:t>
      </w:r>
      <w:r>
        <w:t xml:space="preserve">sset </w:t>
      </w:r>
      <w:r w:rsidR="00032261">
        <w:t>p</w:t>
      </w:r>
      <w:r>
        <w:t xml:space="preserve">ackage.  This mapping is done with the schema mapping spreadsheet.  </w:t>
      </w:r>
      <w:r w:rsidR="000D4160">
        <w:t xml:space="preserve">The schema mapping spreadsheet </w:t>
      </w:r>
      <w:bookmarkEnd w:id="56"/>
      <w:r w:rsidR="0070297E">
        <w:t xml:space="preserve">is </w:t>
      </w:r>
      <w:r w:rsidR="000D4160">
        <w:t xml:space="preserve">referenced </w:t>
      </w:r>
      <w:r w:rsidR="00161C57">
        <w:t>by</w:t>
      </w:r>
      <w:r w:rsidR="000D4160">
        <w:t xml:space="preserve"> the </w:t>
      </w:r>
      <w:proofErr w:type="spellStart"/>
      <w:r w:rsidR="000D4160">
        <w:t>SchemaMapper</w:t>
      </w:r>
      <w:proofErr w:type="spellEnd"/>
      <w:r w:rsidR="000D4160">
        <w:t xml:space="preserve"> transformers in the migration workspace</w:t>
      </w:r>
      <w:r w:rsidR="00A05FC3">
        <w:t xml:space="preserve"> of the ArcGIS</w:t>
      </w:r>
      <w:r w:rsidR="00BB30B6">
        <w:t xml:space="preserve"> Data</w:t>
      </w:r>
      <w:r w:rsidR="00A05FC3">
        <w:t xml:space="preserve"> In</w:t>
      </w:r>
      <w:r w:rsidR="00952EC0">
        <w:t xml:space="preserve">teroperability extension or FME </w:t>
      </w:r>
      <w:r>
        <w:t xml:space="preserve">Workbench </w:t>
      </w:r>
      <w:r w:rsidR="0070297E">
        <w:t xml:space="preserve">workspace </w:t>
      </w:r>
      <w:r w:rsidR="00952EC0">
        <w:t>file</w:t>
      </w:r>
      <w:r w:rsidR="000D4160">
        <w:t xml:space="preserve">. The spreadsheet has several tabs that map the source ArcGIS schema to the target </w:t>
      </w:r>
      <w:r>
        <w:t xml:space="preserve">utility network </w:t>
      </w:r>
      <w:r w:rsidR="000D4160">
        <w:t xml:space="preserve">schema. </w:t>
      </w:r>
      <w:r w:rsidR="00A05E95">
        <w:t xml:space="preserve">The information below is a guide to updating the schema mapping spreadsheet; in addition, the sample schema mapping spreadsheet has been populated with sample inputs from the published </w:t>
      </w:r>
      <w:r w:rsidR="00A152A8">
        <w:t xml:space="preserve">electric </w:t>
      </w:r>
      <w:r w:rsidR="00032261">
        <w:t>a</w:t>
      </w:r>
      <w:r w:rsidR="00A05E95">
        <w:t xml:space="preserve">sset </w:t>
      </w:r>
      <w:r w:rsidR="00032261">
        <w:t>p</w:t>
      </w:r>
      <w:r w:rsidR="00A05E95">
        <w:t xml:space="preserve">ackage as well as source mappings to the sample data that is provided with the </w:t>
      </w:r>
      <w:r w:rsidR="001A3D49">
        <w:t>migration</w:t>
      </w:r>
      <w:r w:rsidR="00A05E95">
        <w:t xml:space="preserve"> tools.</w:t>
      </w:r>
      <w:r w:rsidR="000D4160">
        <w:t>:</w:t>
      </w:r>
    </w:p>
    <w:p w14:paraId="5EDB16D4" w14:textId="77777777" w:rsidR="000D4160" w:rsidRDefault="000D4160" w:rsidP="00C95407">
      <w:pPr>
        <w:pStyle w:val="ListParagraph"/>
        <w:numPr>
          <w:ilvl w:val="0"/>
          <w:numId w:val="25"/>
        </w:numPr>
      </w:pPr>
      <w:proofErr w:type="spellStart"/>
      <w:r w:rsidRPr="00C95407">
        <w:rPr>
          <w:b/>
        </w:rPr>
        <w:t>Assettypes</w:t>
      </w:r>
      <w:proofErr w:type="spellEnd"/>
      <w:r w:rsidRPr="00C95407">
        <w:rPr>
          <w:b/>
        </w:rPr>
        <w:t>:</w:t>
      </w:r>
      <w:r>
        <w:t xml:space="preserve"> defines the asset group and asset type mappings</w:t>
      </w:r>
    </w:p>
    <w:p w14:paraId="1607A10E" w14:textId="77777777" w:rsidR="000D4160" w:rsidRDefault="000D4160" w:rsidP="00C95407">
      <w:pPr>
        <w:pStyle w:val="ListParagraph"/>
        <w:numPr>
          <w:ilvl w:val="0"/>
          <w:numId w:val="25"/>
        </w:numPr>
      </w:pPr>
      <w:r w:rsidRPr="00C95407">
        <w:rPr>
          <w:b/>
        </w:rPr>
        <w:t>Domains:</w:t>
      </w:r>
      <w:r w:rsidRPr="000D4160">
        <w:t xml:space="preserve"> Defines source to tar</w:t>
      </w:r>
      <w:r>
        <w:t>get domain and subtype mappings</w:t>
      </w:r>
    </w:p>
    <w:p w14:paraId="3DBA47FD" w14:textId="77777777" w:rsidR="000D4160" w:rsidRDefault="000D4160" w:rsidP="00C95407">
      <w:pPr>
        <w:pStyle w:val="ListParagraph"/>
        <w:numPr>
          <w:ilvl w:val="0"/>
          <w:numId w:val="25"/>
        </w:numPr>
      </w:pPr>
      <w:r w:rsidRPr="00C95407">
        <w:rPr>
          <w:b/>
        </w:rPr>
        <w:t>Feature Classes:</w:t>
      </w:r>
      <w:r>
        <w:t xml:space="preserve"> </w:t>
      </w:r>
      <w:r w:rsidRPr="000D4160">
        <w:t>These tabs are used to map the source</w:t>
      </w:r>
      <w:r>
        <w:t xml:space="preserve"> ArcGIS</w:t>
      </w:r>
      <w:r w:rsidRPr="000D4160">
        <w:t xml:space="preserve"> attributes to the target </w:t>
      </w:r>
      <w:r>
        <w:t xml:space="preserve">Utility Network </w:t>
      </w:r>
      <w:r w:rsidRPr="000D4160">
        <w:t>attributes.</w:t>
      </w:r>
    </w:p>
    <w:p w14:paraId="2E688DB4" w14:textId="77777777" w:rsidR="000D4160" w:rsidRPr="00161C57" w:rsidRDefault="000D4160" w:rsidP="000D4160">
      <w:r>
        <w:t>Limitations:</w:t>
      </w:r>
    </w:p>
    <w:p w14:paraId="7C10EF3B" w14:textId="77777777" w:rsidR="00041830" w:rsidRPr="00C95407" w:rsidRDefault="000D4160" w:rsidP="00C95407">
      <w:pPr>
        <w:pStyle w:val="ListParagraph"/>
        <w:numPr>
          <w:ilvl w:val="0"/>
          <w:numId w:val="22"/>
        </w:numPr>
        <w:spacing w:after="120"/>
        <w:ind w:left="720"/>
        <w:rPr>
          <w:i/>
        </w:rPr>
      </w:pPr>
      <w:r w:rsidRPr="00C95407">
        <w:rPr>
          <w:b/>
          <w:i/>
        </w:rPr>
        <w:lastRenderedPageBreak/>
        <w:t>Nulls</w:t>
      </w:r>
      <w:r w:rsidR="00041830" w:rsidRPr="00C95407">
        <w:rPr>
          <w:i/>
        </w:rPr>
        <w:t xml:space="preserve">: Microsoft Excel does not handle true NULLs.  In cases where a </w:t>
      </w:r>
      <w:proofErr w:type="gramStart"/>
      <w:r w:rsidR="00041830" w:rsidRPr="00C95407">
        <w:rPr>
          <w:i/>
        </w:rPr>
        <w:t>true NULL needs</w:t>
      </w:r>
      <w:proofErr w:type="gramEnd"/>
      <w:r w:rsidR="00041830" w:rsidRPr="00C95407">
        <w:rPr>
          <w:i/>
        </w:rPr>
        <w:t xml:space="preserve"> to be mapped to the target add “&lt;</w:t>
      </w:r>
      <w:r w:rsidR="003B4995" w:rsidRPr="00C95407">
        <w:rPr>
          <w:i/>
        </w:rPr>
        <w:t>Null</w:t>
      </w:r>
      <w:r w:rsidR="00041830" w:rsidRPr="00C95407">
        <w:rPr>
          <w:i/>
        </w:rPr>
        <w:t xml:space="preserve">&gt;” to the </w:t>
      </w:r>
      <w:r w:rsidR="003D2029" w:rsidRPr="00C95407">
        <w:rPr>
          <w:i/>
        </w:rPr>
        <w:t>cell</w:t>
      </w:r>
      <w:r w:rsidR="00041830" w:rsidRPr="00C95407">
        <w:rPr>
          <w:i/>
        </w:rPr>
        <w:t>.</w:t>
      </w:r>
    </w:p>
    <w:p w14:paraId="30B69728" w14:textId="7CC7D864" w:rsidR="00451F08" w:rsidRPr="00C95407" w:rsidRDefault="00451F08" w:rsidP="00C95407">
      <w:pPr>
        <w:pStyle w:val="ListParagraph"/>
        <w:numPr>
          <w:ilvl w:val="0"/>
          <w:numId w:val="22"/>
        </w:numPr>
        <w:spacing w:after="0"/>
        <w:ind w:left="720"/>
        <w:rPr>
          <w:i/>
        </w:rPr>
      </w:pPr>
      <w:r w:rsidRPr="00C95407">
        <w:rPr>
          <w:b/>
          <w:i/>
        </w:rPr>
        <w:t>Case</w:t>
      </w:r>
      <w:r w:rsidRPr="00C95407">
        <w:rPr>
          <w:i/>
        </w:rPr>
        <w:t>: the spreadsheets and FME are case sensitive</w:t>
      </w:r>
      <w:r w:rsidR="001026E6">
        <w:rPr>
          <w:i/>
        </w:rPr>
        <w:t>,</w:t>
      </w:r>
      <w:r w:rsidRPr="00C95407">
        <w:rPr>
          <w:i/>
        </w:rPr>
        <w:t xml:space="preserve"> so ensure the case for attributes and values in the source and target mappings match the data you are working with.</w:t>
      </w:r>
    </w:p>
    <w:p w14:paraId="67D1A296" w14:textId="77777777" w:rsidR="00775826" w:rsidRPr="00C95407" w:rsidRDefault="000D4160" w:rsidP="00C95407">
      <w:pPr>
        <w:pStyle w:val="ListParagraph"/>
        <w:numPr>
          <w:ilvl w:val="0"/>
          <w:numId w:val="22"/>
        </w:numPr>
        <w:spacing w:after="0"/>
        <w:ind w:left="720"/>
        <w:rPr>
          <w:i/>
        </w:rPr>
      </w:pPr>
      <w:r w:rsidRPr="00C95407">
        <w:rPr>
          <w:b/>
          <w:i/>
        </w:rPr>
        <w:t>Filters</w:t>
      </w:r>
      <w:r w:rsidRPr="00C95407">
        <w:rPr>
          <w:i/>
        </w:rPr>
        <w:t xml:space="preserve">: simple ‘and’ filters or joins are used in </w:t>
      </w:r>
      <w:r w:rsidR="00451F08" w:rsidRPr="00C95407">
        <w:rPr>
          <w:i/>
        </w:rPr>
        <w:t xml:space="preserve">the </w:t>
      </w:r>
      <w:r w:rsidR="00775826" w:rsidRPr="00C95407">
        <w:rPr>
          <w:i/>
        </w:rPr>
        <w:t>spreadsheet to identify which row to use for the schema mapping. For example:</w:t>
      </w:r>
    </w:p>
    <w:p w14:paraId="70573226" w14:textId="77777777" w:rsidR="00775826" w:rsidRPr="00161C57" w:rsidRDefault="00775826" w:rsidP="00C95407">
      <w:pPr>
        <w:spacing w:after="0"/>
        <w:ind w:left="360" w:firstLine="360"/>
        <w:rPr>
          <w:rFonts w:ascii="Courier New" w:hAnsi="Courier New" w:cs="Courier New"/>
          <w:i/>
          <w:sz w:val="16"/>
          <w:szCs w:val="16"/>
        </w:rPr>
      </w:pPr>
      <w:r w:rsidRPr="00161C57">
        <w:rPr>
          <w:rFonts w:ascii="Courier New" w:hAnsi="Courier New" w:cs="Courier New"/>
          <w:i/>
          <w:sz w:val="16"/>
          <w:szCs w:val="16"/>
        </w:rPr>
        <w:t xml:space="preserve">If </w:t>
      </w:r>
      <w:proofErr w:type="spellStart"/>
      <w:r w:rsidRPr="00161C57">
        <w:rPr>
          <w:rFonts w:ascii="Courier New" w:hAnsi="Courier New" w:cs="Courier New"/>
          <w:i/>
          <w:sz w:val="16"/>
          <w:szCs w:val="16"/>
        </w:rPr>
        <w:t>ArcGISFeatureClass</w:t>
      </w:r>
      <w:proofErr w:type="spellEnd"/>
      <w:r w:rsidRPr="00161C57">
        <w:rPr>
          <w:rFonts w:ascii="Courier New" w:hAnsi="Courier New" w:cs="Courier New"/>
          <w:i/>
          <w:sz w:val="16"/>
          <w:szCs w:val="16"/>
        </w:rPr>
        <w:t xml:space="preserve"> = </w:t>
      </w:r>
      <w:proofErr w:type="spellStart"/>
      <w:r w:rsidRPr="00161C57">
        <w:rPr>
          <w:rFonts w:ascii="Courier New" w:hAnsi="Courier New" w:cs="Courier New"/>
          <w:i/>
          <w:sz w:val="16"/>
          <w:szCs w:val="16"/>
        </w:rPr>
        <w:t>wControlValve</w:t>
      </w:r>
      <w:proofErr w:type="spellEnd"/>
      <w:r w:rsidRPr="00161C57">
        <w:rPr>
          <w:rFonts w:ascii="Courier New" w:hAnsi="Courier New" w:cs="Courier New"/>
          <w:i/>
          <w:sz w:val="16"/>
          <w:szCs w:val="16"/>
        </w:rPr>
        <w:t xml:space="preserve"> AND VALVETYPE = </w:t>
      </w:r>
      <w:proofErr w:type="gramStart"/>
      <w:r w:rsidRPr="00161C57">
        <w:rPr>
          <w:rFonts w:ascii="Courier New" w:hAnsi="Courier New" w:cs="Courier New"/>
          <w:i/>
          <w:sz w:val="16"/>
          <w:szCs w:val="16"/>
        </w:rPr>
        <w:t>PC</w:t>
      </w:r>
      <w:proofErr w:type="gramEnd"/>
      <w:r w:rsidRPr="00161C57">
        <w:rPr>
          <w:rFonts w:ascii="Courier New" w:hAnsi="Courier New" w:cs="Courier New"/>
          <w:i/>
          <w:sz w:val="16"/>
          <w:szCs w:val="16"/>
        </w:rPr>
        <w:t xml:space="preserve"> </w:t>
      </w:r>
      <w:r>
        <w:rPr>
          <w:rFonts w:ascii="Courier New" w:hAnsi="Courier New" w:cs="Courier New"/>
          <w:i/>
          <w:sz w:val="16"/>
          <w:szCs w:val="16"/>
        </w:rPr>
        <w:br/>
        <w:t xml:space="preserve">      </w:t>
      </w:r>
      <w:r w:rsidRPr="00161C57">
        <w:rPr>
          <w:rFonts w:ascii="Courier New" w:hAnsi="Courier New" w:cs="Courier New"/>
          <w:i/>
          <w:sz w:val="16"/>
          <w:szCs w:val="16"/>
        </w:rPr>
        <w:t>then ASSETGROUP = 1 AND ASSETTYPE = 0</w:t>
      </w:r>
    </w:p>
    <w:p w14:paraId="5C2BDDF4" w14:textId="77777777" w:rsidR="000D4160" w:rsidRDefault="00775826" w:rsidP="001A13AC">
      <w:pPr>
        <w:ind w:left="720"/>
        <w:rPr>
          <w:i/>
        </w:rPr>
      </w:pPr>
      <w:r>
        <w:rPr>
          <w:i/>
        </w:rPr>
        <w:t xml:space="preserve">More complex logic for identifying mappings that might require AND, OR </w:t>
      </w:r>
      <w:r w:rsidR="006262ED">
        <w:rPr>
          <w:i/>
        </w:rPr>
        <w:t xml:space="preserve">to </w:t>
      </w:r>
      <w:r>
        <w:rPr>
          <w:i/>
        </w:rPr>
        <w:t>formula</w:t>
      </w:r>
      <w:r w:rsidR="006262ED">
        <w:rPr>
          <w:i/>
        </w:rPr>
        <w:t>t</w:t>
      </w:r>
      <w:r>
        <w:rPr>
          <w:i/>
        </w:rPr>
        <w:t xml:space="preserve">e </w:t>
      </w:r>
      <w:r w:rsidR="006262ED">
        <w:rPr>
          <w:i/>
        </w:rPr>
        <w:t xml:space="preserve">the mappings </w:t>
      </w:r>
      <w:r>
        <w:rPr>
          <w:i/>
        </w:rPr>
        <w:t xml:space="preserve">might </w:t>
      </w:r>
      <w:r w:rsidR="006262ED">
        <w:rPr>
          <w:i/>
        </w:rPr>
        <w:t xml:space="preserve">need </w:t>
      </w:r>
      <w:r>
        <w:rPr>
          <w:i/>
        </w:rPr>
        <w:t>to be added to the workspace</w:t>
      </w:r>
      <w:r w:rsidR="006262ED">
        <w:rPr>
          <w:i/>
        </w:rPr>
        <w:t>.</w:t>
      </w:r>
    </w:p>
    <w:p w14:paraId="19EEC71D" w14:textId="77777777" w:rsidR="005B7AD5" w:rsidRDefault="005B7AD5" w:rsidP="00C95407">
      <w:pPr>
        <w:spacing w:after="0"/>
        <w:rPr>
          <w:i/>
        </w:rPr>
      </w:pPr>
    </w:p>
    <w:tbl>
      <w:tblPr>
        <w:tblStyle w:val="TableGridLight"/>
        <w:tblW w:w="9516" w:type="dxa"/>
        <w:tblLook w:val="0000" w:firstRow="0" w:lastRow="0" w:firstColumn="0" w:lastColumn="0" w:noHBand="0" w:noVBand="0"/>
      </w:tblPr>
      <w:tblGrid>
        <w:gridCol w:w="774"/>
        <w:gridCol w:w="8742"/>
      </w:tblGrid>
      <w:tr w:rsidR="009556F4" w14:paraId="6689EA33" w14:textId="77777777" w:rsidTr="00DB759D">
        <w:trPr>
          <w:trHeight w:val="377"/>
        </w:trPr>
        <w:tc>
          <w:tcPr>
            <w:tcW w:w="774" w:type="dxa"/>
          </w:tcPr>
          <w:p w14:paraId="78596578" w14:textId="77777777" w:rsidR="009556F4" w:rsidRDefault="009556F4" w:rsidP="00DB759D">
            <w:pPr>
              <w:pStyle w:val="EsriProposalBodyText"/>
              <w:ind w:left="-36"/>
              <w:jc w:val="center"/>
            </w:pPr>
            <w:r>
              <w:rPr>
                <w:rFonts w:ascii="Webdings" w:hAnsi="Webdings"/>
                <w:color w:val="4472C4"/>
                <w:sz w:val="44"/>
                <w:szCs w:val="44"/>
              </w:rPr>
              <w:t></w:t>
            </w:r>
          </w:p>
        </w:tc>
        <w:tc>
          <w:tcPr>
            <w:tcW w:w="8742" w:type="dxa"/>
          </w:tcPr>
          <w:p w14:paraId="1896A6CE" w14:textId="1AA090BC" w:rsidR="009556F4" w:rsidRPr="00EE20F8" w:rsidRDefault="009556F4" w:rsidP="00EE20F8">
            <w:pPr>
              <w:pStyle w:val="EsriTableBullet"/>
              <w:numPr>
                <w:ilvl w:val="0"/>
                <w:numId w:val="0"/>
              </w:numPr>
              <w:ind w:left="432"/>
              <w:rPr>
                <w:rFonts w:asciiTheme="minorHAnsi" w:hAnsiTheme="minorHAnsi" w:cstheme="minorHAnsi"/>
              </w:rPr>
            </w:pPr>
            <w:r w:rsidRPr="00EE20F8">
              <w:rPr>
                <w:rFonts w:asciiTheme="minorHAnsi" w:hAnsiTheme="minorHAnsi" w:cstheme="minorHAnsi"/>
                <w:sz w:val="22"/>
              </w:rPr>
              <w:t xml:space="preserve">Users will have to review and update the schema </w:t>
            </w:r>
            <w:r w:rsidR="006F03CE" w:rsidRPr="00EE20F8">
              <w:rPr>
                <w:rFonts w:asciiTheme="minorHAnsi" w:hAnsiTheme="minorHAnsi" w:cstheme="minorHAnsi"/>
                <w:sz w:val="22"/>
              </w:rPr>
              <w:t>mapp</w:t>
            </w:r>
            <w:r w:rsidR="006F03CE">
              <w:rPr>
                <w:rFonts w:asciiTheme="minorHAnsi" w:hAnsiTheme="minorHAnsi" w:cstheme="minorHAnsi"/>
                <w:sz w:val="22"/>
              </w:rPr>
              <w:t>ing</w:t>
            </w:r>
            <w:r w:rsidR="006F03CE" w:rsidRPr="00EE20F8">
              <w:rPr>
                <w:rFonts w:asciiTheme="minorHAnsi" w:hAnsiTheme="minorHAnsi" w:cstheme="minorHAnsi"/>
                <w:sz w:val="22"/>
              </w:rPr>
              <w:t xml:space="preserve"> </w:t>
            </w:r>
            <w:r w:rsidR="006F03CE">
              <w:rPr>
                <w:rFonts w:asciiTheme="minorHAnsi" w:hAnsiTheme="minorHAnsi" w:cstheme="minorHAnsi"/>
                <w:sz w:val="22"/>
              </w:rPr>
              <w:t>Microsoft E</w:t>
            </w:r>
            <w:r w:rsidR="006F03CE" w:rsidRPr="00EE20F8">
              <w:rPr>
                <w:rFonts w:asciiTheme="minorHAnsi" w:hAnsiTheme="minorHAnsi" w:cstheme="minorHAnsi"/>
                <w:sz w:val="22"/>
              </w:rPr>
              <w:t xml:space="preserve">xcel </w:t>
            </w:r>
            <w:r w:rsidR="006F03CE">
              <w:rPr>
                <w:rFonts w:asciiTheme="minorHAnsi" w:hAnsiTheme="minorHAnsi" w:cstheme="minorHAnsi"/>
                <w:sz w:val="22"/>
              </w:rPr>
              <w:t>spreadsheet</w:t>
            </w:r>
            <w:r w:rsidR="006F03CE" w:rsidRPr="00EE20F8">
              <w:rPr>
                <w:rFonts w:asciiTheme="minorHAnsi" w:hAnsiTheme="minorHAnsi" w:cstheme="minorHAnsi"/>
                <w:sz w:val="22"/>
              </w:rPr>
              <w:t xml:space="preserve"> </w:t>
            </w:r>
            <w:r w:rsidRPr="00EE20F8">
              <w:rPr>
                <w:rFonts w:asciiTheme="minorHAnsi" w:hAnsiTheme="minorHAnsi" w:cstheme="minorHAnsi"/>
                <w:sz w:val="22"/>
              </w:rPr>
              <w:t>based on source data and target asset package schema.</w:t>
            </w:r>
          </w:p>
        </w:tc>
      </w:tr>
    </w:tbl>
    <w:p w14:paraId="53EA9DAA" w14:textId="77777777" w:rsidR="009556F4" w:rsidRDefault="009556F4" w:rsidP="00293B11">
      <w:pPr>
        <w:rPr>
          <w:i/>
        </w:rPr>
      </w:pPr>
    </w:p>
    <w:p w14:paraId="6AAF5540" w14:textId="77777777" w:rsidR="005362E8" w:rsidRDefault="005362E8">
      <w:pPr>
        <w:rPr>
          <w:i/>
        </w:rPr>
      </w:pPr>
      <w:proofErr w:type="spellStart"/>
      <w:r w:rsidRPr="00161C57">
        <w:rPr>
          <w:b/>
          <w:i/>
        </w:rPr>
        <w:t>Assettypes</w:t>
      </w:r>
      <w:proofErr w:type="spellEnd"/>
      <w:r w:rsidRPr="00161C57">
        <w:rPr>
          <w:b/>
          <w:i/>
        </w:rPr>
        <w:t xml:space="preserve"> </w:t>
      </w:r>
      <w:r w:rsidR="00BF15E5" w:rsidRPr="00161C57">
        <w:rPr>
          <w:b/>
          <w:i/>
        </w:rPr>
        <w:t>Tab</w:t>
      </w:r>
      <w:r w:rsidR="00BF15E5">
        <w:rPr>
          <w:i/>
        </w:rPr>
        <w:t xml:space="preserve"> </w:t>
      </w:r>
      <w:r>
        <w:rPr>
          <w:i/>
        </w:rPr>
        <w:t xml:space="preserve">– Defines how the source data will map to the target </w:t>
      </w:r>
      <w:proofErr w:type="spellStart"/>
      <w:proofErr w:type="gramStart"/>
      <w:r>
        <w:rPr>
          <w:i/>
        </w:rPr>
        <w:t>FeatureClass.AssetGroup.AssetType</w:t>
      </w:r>
      <w:proofErr w:type="spellEnd"/>
      <w:proofErr w:type="gramEnd"/>
    </w:p>
    <w:p w14:paraId="636677ED" w14:textId="77777777" w:rsidR="005362E8" w:rsidRDefault="005362E8" w:rsidP="00C95407">
      <w:pPr>
        <w:pStyle w:val="ListParagraph"/>
        <w:numPr>
          <w:ilvl w:val="0"/>
          <w:numId w:val="24"/>
        </w:numPr>
      </w:pPr>
      <w:proofErr w:type="spellStart"/>
      <w:r>
        <w:t>UNFeatureClass</w:t>
      </w:r>
      <w:proofErr w:type="spellEnd"/>
      <w:r w:rsidR="004A5F6E">
        <w:t>—defines</w:t>
      </w:r>
      <w:r>
        <w:t xml:space="preserve"> the target feature class for the domain network and structure network</w:t>
      </w:r>
    </w:p>
    <w:p w14:paraId="6D13ACB7" w14:textId="77777777" w:rsidR="005362E8" w:rsidRDefault="005362E8" w:rsidP="00C95407">
      <w:pPr>
        <w:pStyle w:val="ListParagraph"/>
        <w:numPr>
          <w:ilvl w:val="0"/>
          <w:numId w:val="24"/>
        </w:numPr>
      </w:pPr>
      <w:proofErr w:type="spellStart"/>
      <w:r>
        <w:t>assetgroupValue</w:t>
      </w:r>
      <w:proofErr w:type="spellEnd"/>
      <w:r w:rsidR="004A5F6E">
        <w:t>—the</w:t>
      </w:r>
      <w:r>
        <w:t xml:space="preserve"> coded value of the Asset Group</w:t>
      </w:r>
    </w:p>
    <w:p w14:paraId="26D5DEB8" w14:textId="77777777" w:rsidR="005362E8" w:rsidRDefault="005362E8" w:rsidP="00C95407">
      <w:pPr>
        <w:pStyle w:val="ListParagraph"/>
        <w:numPr>
          <w:ilvl w:val="0"/>
          <w:numId w:val="24"/>
        </w:numPr>
      </w:pPr>
      <w:proofErr w:type="spellStart"/>
      <w:r>
        <w:t>assetgroupDesc</w:t>
      </w:r>
      <w:proofErr w:type="spellEnd"/>
      <w:r w:rsidR="004A5F6E">
        <w:t>—t</w:t>
      </w:r>
      <w:r>
        <w:t>he description of the Asset Group that is presented for the coded value of the Asset Group</w:t>
      </w:r>
    </w:p>
    <w:p w14:paraId="75CE0498" w14:textId="77777777" w:rsidR="005362E8" w:rsidRDefault="005362E8" w:rsidP="00C95407">
      <w:pPr>
        <w:pStyle w:val="ListParagraph"/>
        <w:numPr>
          <w:ilvl w:val="0"/>
          <w:numId w:val="24"/>
        </w:numPr>
      </w:pPr>
      <w:proofErr w:type="spellStart"/>
      <w:r>
        <w:t>assettypeValue</w:t>
      </w:r>
      <w:proofErr w:type="spellEnd"/>
      <w:r w:rsidR="004A5F6E">
        <w:t>—t</w:t>
      </w:r>
      <w:r>
        <w:t>he coded value of the Asset Type</w:t>
      </w:r>
    </w:p>
    <w:p w14:paraId="7B932D8E" w14:textId="77777777" w:rsidR="005362E8" w:rsidRDefault="005362E8" w:rsidP="00C95407">
      <w:pPr>
        <w:pStyle w:val="ListParagraph"/>
        <w:numPr>
          <w:ilvl w:val="0"/>
          <w:numId w:val="24"/>
        </w:numPr>
      </w:pPr>
      <w:proofErr w:type="spellStart"/>
      <w:r>
        <w:t>assetgroupDesc</w:t>
      </w:r>
      <w:proofErr w:type="spellEnd"/>
      <w:r w:rsidR="004A5F6E">
        <w:t>—t</w:t>
      </w:r>
      <w:r>
        <w:t>he description of the Asset Type that is presented for the coded value of the Asset Type</w:t>
      </w:r>
    </w:p>
    <w:p w14:paraId="5847A7FB" w14:textId="77777777" w:rsidR="005362E8" w:rsidRDefault="005362E8" w:rsidP="00C95407">
      <w:pPr>
        <w:pStyle w:val="ListParagraph"/>
        <w:numPr>
          <w:ilvl w:val="0"/>
          <w:numId w:val="24"/>
        </w:numPr>
      </w:pPr>
      <w:proofErr w:type="spellStart"/>
      <w:r>
        <w:t>ArcGISFeatureClass</w:t>
      </w:r>
      <w:proofErr w:type="spellEnd"/>
      <w:r w:rsidR="004A5F6E">
        <w:t>—de</w:t>
      </w:r>
      <w:r>
        <w:t xml:space="preserve">fines the source feature class that supplies the data to the target </w:t>
      </w:r>
      <w:proofErr w:type="spellStart"/>
      <w:proofErr w:type="gramStart"/>
      <w:r>
        <w:t>FeatureClass.AssetGroup.AssetType</w:t>
      </w:r>
      <w:proofErr w:type="spellEnd"/>
      <w:proofErr w:type="gramEnd"/>
    </w:p>
    <w:p w14:paraId="50042AB7" w14:textId="5A737E9A" w:rsidR="005362E8" w:rsidRDefault="005362E8" w:rsidP="00C95407">
      <w:pPr>
        <w:pStyle w:val="ListParagraph"/>
        <w:numPr>
          <w:ilvl w:val="0"/>
          <w:numId w:val="24"/>
        </w:numPr>
      </w:pPr>
      <w:r>
        <w:t xml:space="preserve">Primary / Secondary / </w:t>
      </w:r>
      <w:proofErr w:type="spellStart"/>
      <w:r>
        <w:t>TertiaryAttrValue</w:t>
      </w:r>
      <w:proofErr w:type="spellEnd"/>
      <w:r w:rsidR="004A5F6E">
        <w:t>—f</w:t>
      </w:r>
      <w:r>
        <w:t xml:space="preserve">ields that define simple “and” logic to source the </w:t>
      </w:r>
      <w:r w:rsidR="00EC29FA">
        <w:t>data</w:t>
      </w:r>
      <w:r>
        <w:t xml:space="preserve"> values for the target </w:t>
      </w:r>
      <w:proofErr w:type="spellStart"/>
      <w:proofErr w:type="gramStart"/>
      <w:r>
        <w:t>FeatureClass.AssetGroup.AssetType</w:t>
      </w:r>
      <w:proofErr w:type="spellEnd"/>
      <w:proofErr w:type="gramEnd"/>
      <w:r>
        <w:t xml:space="preserve">.  At a minimum </w:t>
      </w:r>
      <w:proofErr w:type="spellStart"/>
      <w:r w:rsidR="00EC29FA">
        <w:t>PrimaryAttrValue</w:t>
      </w:r>
      <w:proofErr w:type="spellEnd"/>
      <w:r w:rsidR="00EC29FA">
        <w:t xml:space="preserve"> is required.  Additional </w:t>
      </w:r>
      <w:proofErr w:type="spellStart"/>
      <w:r w:rsidR="00EC29FA">
        <w:t>AttrValues</w:t>
      </w:r>
      <w:proofErr w:type="spellEnd"/>
      <w:r w:rsidR="00EC29FA">
        <w:t xml:space="preserve"> are used when additional logic is required</w:t>
      </w:r>
      <w:ins w:id="57" w:author="Howard Crothers" w:date="2019-03-22T09:56:00Z">
        <w:r w:rsidR="009B42C5">
          <w:t xml:space="preserve"> for example</w:t>
        </w:r>
      </w:ins>
      <w:r w:rsidR="00EC29FA">
        <w:t xml:space="preserve">: Material = “ST” and Subtype = “2” maps to </w:t>
      </w:r>
      <w:proofErr w:type="spellStart"/>
      <w:r w:rsidR="001A3D49">
        <w:t>PipelineLine</w:t>
      </w:r>
      <w:r w:rsidR="00EC29FA">
        <w:t>.</w:t>
      </w:r>
      <w:r w:rsidR="001A3D49">
        <w:t>Service</w:t>
      </w:r>
      <w:proofErr w:type="spellEnd"/>
      <w:r w:rsidR="001A3D49">
        <w:t xml:space="preserve"> </w:t>
      </w:r>
      <w:proofErr w:type="spellStart"/>
      <w:r w:rsidR="001A3D49">
        <w:t>Pipe</w:t>
      </w:r>
      <w:r w:rsidR="00EC29FA">
        <w:t>.Unknown</w:t>
      </w:r>
      <w:proofErr w:type="spellEnd"/>
    </w:p>
    <w:p w14:paraId="4AE782D9" w14:textId="77777777" w:rsidR="00EC29FA" w:rsidRDefault="00EC29FA" w:rsidP="00C95407">
      <w:pPr>
        <w:pStyle w:val="ListParagraph"/>
        <w:numPr>
          <w:ilvl w:val="0"/>
          <w:numId w:val="24"/>
        </w:numPr>
      </w:pPr>
      <w:r>
        <w:t xml:space="preserve">Primary / Secondary / </w:t>
      </w:r>
      <w:proofErr w:type="spellStart"/>
      <w:r>
        <w:t>TertiaryAttrName</w:t>
      </w:r>
      <w:proofErr w:type="spellEnd"/>
      <w:r w:rsidR="004A5F6E">
        <w:t>—t</w:t>
      </w:r>
      <w:r>
        <w:t xml:space="preserve">he field name where the Primary / Secondary / </w:t>
      </w:r>
      <w:proofErr w:type="spellStart"/>
      <w:r>
        <w:t>TertiaryAttrValue</w:t>
      </w:r>
      <w:proofErr w:type="spellEnd"/>
      <w:r>
        <w:t xml:space="preserve"> data is stored.</w:t>
      </w:r>
    </w:p>
    <w:p w14:paraId="2E93ACE7" w14:textId="77777777" w:rsidR="00EC29FA" w:rsidRDefault="00EC29FA" w:rsidP="00C95407">
      <w:pPr>
        <w:pStyle w:val="ListParagraph"/>
        <w:numPr>
          <w:ilvl w:val="0"/>
          <w:numId w:val="24"/>
        </w:numPr>
      </w:pPr>
      <w:proofErr w:type="spellStart"/>
      <w:r>
        <w:t>assetTypeAttr</w:t>
      </w:r>
      <w:proofErr w:type="spellEnd"/>
      <w:r w:rsidR="004A5F6E">
        <w:t>—c</w:t>
      </w:r>
      <w:r>
        <w:t xml:space="preserve">onstant value that must be added that defines the Asset Type </w:t>
      </w:r>
      <w:r w:rsidR="00041830">
        <w:t xml:space="preserve">field </w:t>
      </w:r>
      <w:r>
        <w:t>in the target.  This value will always be “ASSETTTYPE”.</w:t>
      </w:r>
    </w:p>
    <w:p w14:paraId="725CED3C" w14:textId="77777777" w:rsidR="00EC29FA" w:rsidRDefault="00EC29FA" w:rsidP="00C95407">
      <w:pPr>
        <w:pStyle w:val="ListParagraph"/>
        <w:numPr>
          <w:ilvl w:val="0"/>
          <w:numId w:val="24"/>
        </w:numPr>
      </w:pPr>
      <w:proofErr w:type="spellStart"/>
      <w:r>
        <w:t>assetgroupAttr</w:t>
      </w:r>
      <w:proofErr w:type="spellEnd"/>
      <w:r w:rsidR="004A5F6E">
        <w:t>—con</w:t>
      </w:r>
      <w:r>
        <w:t xml:space="preserve">stant value that must be added that defines the Asset Group </w:t>
      </w:r>
      <w:r w:rsidR="00041830">
        <w:t xml:space="preserve">field </w:t>
      </w:r>
      <w:r>
        <w:t>in the target.  This value will always be “ASSETGROUP” and must match the case stored in the target asset package.</w:t>
      </w:r>
    </w:p>
    <w:p w14:paraId="72061666" w14:textId="77777777" w:rsidR="00EC29FA" w:rsidRDefault="00EC29FA" w:rsidP="00C95407">
      <w:pPr>
        <w:pStyle w:val="ListParagraph"/>
        <w:numPr>
          <w:ilvl w:val="0"/>
          <w:numId w:val="24"/>
        </w:numPr>
      </w:pPr>
      <w:proofErr w:type="spellStart"/>
      <w:r>
        <w:t>FeatureTypeAttr</w:t>
      </w:r>
      <w:proofErr w:type="spellEnd"/>
      <w:r w:rsidR="004A5F6E">
        <w:t>—t</w:t>
      </w:r>
      <w:r>
        <w:t xml:space="preserve">he variable that the schema mapper transformer in the </w:t>
      </w:r>
      <w:r w:rsidR="0070297E">
        <w:t xml:space="preserve">workspace </w:t>
      </w:r>
      <w:r>
        <w:t>uses.  This will always be: “</w:t>
      </w:r>
      <w:proofErr w:type="spellStart"/>
      <w:r>
        <w:t>fme_feature_type</w:t>
      </w:r>
      <w:proofErr w:type="spellEnd"/>
      <w:r>
        <w:t>”</w:t>
      </w:r>
      <w:r w:rsidR="00BF15E5">
        <w:t xml:space="preserve"> for any mapped values</w:t>
      </w:r>
      <w:r>
        <w:t>.</w:t>
      </w:r>
      <w:r w:rsidR="00161C57">
        <w:t xml:space="preserve"> </w:t>
      </w:r>
      <w:r w:rsidR="00C252E8">
        <w:t xml:space="preserve"> </w:t>
      </w:r>
      <w:r w:rsidR="00161C57">
        <w:t>Every row with a mapped value in the schema mapper spreadsheet requires that “</w:t>
      </w:r>
      <w:proofErr w:type="spellStart"/>
      <w:r w:rsidR="00161C57">
        <w:t>fme_feature_type</w:t>
      </w:r>
      <w:proofErr w:type="spellEnd"/>
      <w:r w:rsidR="00161C57">
        <w:t xml:space="preserve">” be added to the </w:t>
      </w:r>
      <w:proofErr w:type="spellStart"/>
      <w:r w:rsidR="00161C57">
        <w:t>FeatureTypeAttr</w:t>
      </w:r>
      <w:proofErr w:type="spellEnd"/>
      <w:r w:rsidR="00161C57">
        <w:t xml:space="preserve"> column.</w:t>
      </w:r>
    </w:p>
    <w:p w14:paraId="6E962DC7" w14:textId="77777777" w:rsidR="00041830" w:rsidRDefault="00041830" w:rsidP="00C95407">
      <w:pPr>
        <w:pStyle w:val="ListParagraph"/>
        <w:numPr>
          <w:ilvl w:val="0"/>
          <w:numId w:val="24"/>
        </w:numPr>
      </w:pPr>
      <w:proofErr w:type="spellStart"/>
      <w:r>
        <w:t>assetTypeDescAttr</w:t>
      </w:r>
      <w:proofErr w:type="spellEnd"/>
      <w:r w:rsidR="004A5F6E">
        <w:t>—c</w:t>
      </w:r>
      <w:r>
        <w:t>onstant value that must be added that defines the Asset Type description field in the target.  This value will always be “ASSETTYPEDESC” and must match the case stored in the target asset package.</w:t>
      </w:r>
    </w:p>
    <w:p w14:paraId="12672CB2" w14:textId="77777777" w:rsidR="00041830" w:rsidRDefault="00041830" w:rsidP="00C95407">
      <w:pPr>
        <w:pStyle w:val="ListParagraph"/>
        <w:numPr>
          <w:ilvl w:val="0"/>
          <w:numId w:val="24"/>
        </w:numPr>
      </w:pPr>
      <w:proofErr w:type="spellStart"/>
      <w:r>
        <w:lastRenderedPageBreak/>
        <w:t>assetGroupDescAttr</w:t>
      </w:r>
      <w:proofErr w:type="spellEnd"/>
      <w:r w:rsidR="004A5F6E">
        <w:t>—c</w:t>
      </w:r>
      <w:r>
        <w:t>onstant value that must be added that defines the Asset Group description field in the target.  This value will always be “ASSETGROUPDESC” and must match the case stored in the target asset package.</w:t>
      </w:r>
    </w:p>
    <w:p w14:paraId="1B2A76D1" w14:textId="77777777" w:rsidR="00041830" w:rsidRDefault="00041830" w:rsidP="00041830">
      <w:pPr>
        <w:rPr>
          <w:i/>
        </w:rPr>
      </w:pPr>
      <w:r w:rsidRPr="00161C57">
        <w:rPr>
          <w:b/>
          <w:i/>
        </w:rPr>
        <w:t xml:space="preserve">Domains </w:t>
      </w:r>
      <w:r w:rsidR="00BF15E5" w:rsidRPr="00161C57">
        <w:rPr>
          <w:b/>
          <w:i/>
        </w:rPr>
        <w:t>Tab</w:t>
      </w:r>
      <w:r>
        <w:rPr>
          <w:i/>
        </w:rPr>
        <w:t>– Defines source to target domain and subtype mappings.  This tab defines how the existing coded values in the source will be translated to the target asset package.</w:t>
      </w:r>
    </w:p>
    <w:p w14:paraId="471CF4B6" w14:textId="77777777" w:rsidR="00041830" w:rsidRDefault="00041830" w:rsidP="00C95407">
      <w:pPr>
        <w:pStyle w:val="ListParagraph"/>
        <w:numPr>
          <w:ilvl w:val="0"/>
          <w:numId w:val="28"/>
        </w:numPr>
      </w:pPr>
      <w:proofErr w:type="spellStart"/>
      <w:r>
        <w:t>ArcGISFeatureClass</w:t>
      </w:r>
      <w:proofErr w:type="spellEnd"/>
      <w:r w:rsidR="00AA43B9">
        <w:t>—d</w:t>
      </w:r>
      <w:r>
        <w:t>efines the source feature class that supplies the data to the target domain/subtype</w:t>
      </w:r>
    </w:p>
    <w:p w14:paraId="3CE4BA37" w14:textId="77777777" w:rsidR="00041830" w:rsidRDefault="00041830" w:rsidP="00C95407">
      <w:pPr>
        <w:pStyle w:val="ListParagraph"/>
        <w:numPr>
          <w:ilvl w:val="0"/>
          <w:numId w:val="28"/>
        </w:numPr>
      </w:pPr>
      <w:proofErr w:type="spellStart"/>
      <w:r>
        <w:t>ArcGISAttrName</w:t>
      </w:r>
      <w:proofErr w:type="spellEnd"/>
      <w:r w:rsidR="00AA43B9">
        <w:t>—n</w:t>
      </w:r>
      <w:r>
        <w:t>ame of the field that stores the source data</w:t>
      </w:r>
    </w:p>
    <w:p w14:paraId="2DC8B07D" w14:textId="77777777" w:rsidR="00041830" w:rsidRDefault="00041830" w:rsidP="00C95407">
      <w:pPr>
        <w:pStyle w:val="ListParagraph"/>
        <w:numPr>
          <w:ilvl w:val="0"/>
          <w:numId w:val="28"/>
        </w:numPr>
      </w:pPr>
      <w:proofErr w:type="spellStart"/>
      <w:r>
        <w:t>UNAttrName</w:t>
      </w:r>
      <w:proofErr w:type="spellEnd"/>
      <w:r w:rsidR="00AA43B9">
        <w:t>—n</w:t>
      </w:r>
      <w:r>
        <w:t>ame of the field that stores the target data</w:t>
      </w:r>
    </w:p>
    <w:p w14:paraId="07278374" w14:textId="77777777" w:rsidR="00041830" w:rsidRDefault="00E62EDB" w:rsidP="00C95407">
      <w:pPr>
        <w:pStyle w:val="ListParagraph"/>
        <w:numPr>
          <w:ilvl w:val="0"/>
          <w:numId w:val="28"/>
        </w:numPr>
      </w:pPr>
      <w:proofErr w:type="spellStart"/>
      <w:r>
        <w:t>ArcGISDesc</w:t>
      </w:r>
      <w:proofErr w:type="spellEnd"/>
      <w:r w:rsidR="00AA43B9">
        <w:t>—d</w:t>
      </w:r>
      <w:r>
        <w:t>escription of the coded value in the source database</w:t>
      </w:r>
      <w:r w:rsidR="00BF15E5">
        <w:t xml:space="preserve"> that is presented to users through ArcGIS user interfaces</w:t>
      </w:r>
    </w:p>
    <w:p w14:paraId="11EABD07" w14:textId="77777777" w:rsidR="00E62EDB" w:rsidRDefault="00E62EDB" w:rsidP="00C95407">
      <w:pPr>
        <w:pStyle w:val="ListParagraph"/>
        <w:numPr>
          <w:ilvl w:val="0"/>
          <w:numId w:val="28"/>
        </w:numPr>
      </w:pPr>
      <w:proofErr w:type="spellStart"/>
      <w:r>
        <w:t>ArcGISCode</w:t>
      </w:r>
      <w:proofErr w:type="spellEnd"/>
      <w:r w:rsidR="00AA43B9">
        <w:t>—c</w:t>
      </w:r>
      <w:r w:rsidR="00BF15E5">
        <w:t>oded domain/subtype value stored in the source geodatabase</w:t>
      </w:r>
    </w:p>
    <w:p w14:paraId="75627EBF" w14:textId="77777777" w:rsidR="00BF15E5" w:rsidRDefault="00BF15E5" w:rsidP="00C95407">
      <w:pPr>
        <w:pStyle w:val="ListParagraph"/>
        <w:numPr>
          <w:ilvl w:val="0"/>
          <w:numId w:val="28"/>
        </w:numPr>
      </w:pPr>
      <w:proofErr w:type="spellStart"/>
      <w:r>
        <w:t>UNDesc</w:t>
      </w:r>
      <w:proofErr w:type="spellEnd"/>
      <w:r w:rsidR="00AA43B9">
        <w:t>—d</w:t>
      </w:r>
      <w:r>
        <w:t>escription of the coded value in the utility network that is presented to users through ArcGIS user interfaces</w:t>
      </w:r>
    </w:p>
    <w:p w14:paraId="5EA550FB" w14:textId="77777777" w:rsidR="00BF15E5" w:rsidRDefault="00BF15E5" w:rsidP="00C95407">
      <w:pPr>
        <w:pStyle w:val="ListParagraph"/>
        <w:numPr>
          <w:ilvl w:val="0"/>
          <w:numId w:val="28"/>
        </w:numPr>
      </w:pPr>
      <w:proofErr w:type="spellStart"/>
      <w:r>
        <w:t>UNCode</w:t>
      </w:r>
      <w:proofErr w:type="spellEnd"/>
      <w:r w:rsidR="00AA43B9">
        <w:t>—c</w:t>
      </w:r>
      <w:r>
        <w:t>oded domain/subtype value stored in the target utility network geodatabase</w:t>
      </w:r>
    </w:p>
    <w:p w14:paraId="0720A719" w14:textId="77777777" w:rsidR="00BF15E5" w:rsidRDefault="00BF15E5" w:rsidP="00C95407">
      <w:pPr>
        <w:pStyle w:val="ListParagraph"/>
        <w:numPr>
          <w:ilvl w:val="0"/>
          <w:numId w:val="28"/>
        </w:numPr>
      </w:pPr>
      <w:proofErr w:type="spellStart"/>
      <w:r>
        <w:t>FeatureTypeAttr</w:t>
      </w:r>
      <w:proofErr w:type="spellEnd"/>
      <w:r>
        <w:t xml:space="preserve"> - The variable that the schema mapper transformer in the </w:t>
      </w:r>
      <w:r w:rsidR="0070297E">
        <w:t xml:space="preserve">workspace </w:t>
      </w:r>
      <w:r>
        <w:t>uses.  This will always be: “</w:t>
      </w:r>
      <w:proofErr w:type="spellStart"/>
      <w:r>
        <w:t>fme_feature_type</w:t>
      </w:r>
      <w:proofErr w:type="spellEnd"/>
      <w:r>
        <w:t>” for any mapped values.</w:t>
      </w:r>
    </w:p>
    <w:p w14:paraId="0AB70B81" w14:textId="77777777" w:rsidR="00BF15E5" w:rsidRDefault="00BF15E5" w:rsidP="00C95407">
      <w:pPr>
        <w:pStyle w:val="ListParagraph"/>
        <w:numPr>
          <w:ilvl w:val="0"/>
          <w:numId w:val="28"/>
        </w:numPr>
      </w:pPr>
      <w:r>
        <w:t xml:space="preserve">Primary / Secondary / </w:t>
      </w:r>
      <w:proofErr w:type="spellStart"/>
      <w:r>
        <w:t>TertiaryAttrValue</w:t>
      </w:r>
      <w:proofErr w:type="spellEnd"/>
      <w:r w:rsidR="00AA43B9">
        <w:t>—f</w:t>
      </w:r>
      <w:r>
        <w:t xml:space="preserve">ields that define simple “and” logic to source the data values for the target </w:t>
      </w:r>
      <w:proofErr w:type="spellStart"/>
      <w:proofErr w:type="gramStart"/>
      <w:r>
        <w:t>FeatureClass.AssetGroup.AssetType</w:t>
      </w:r>
      <w:proofErr w:type="spellEnd"/>
      <w:proofErr w:type="gramEnd"/>
      <w:r>
        <w:t xml:space="preserve">.  </w:t>
      </w:r>
    </w:p>
    <w:p w14:paraId="2B4107CA" w14:textId="77777777" w:rsidR="00BF15E5" w:rsidRDefault="00BF15E5" w:rsidP="00C95407">
      <w:pPr>
        <w:pStyle w:val="ListParagraph"/>
        <w:numPr>
          <w:ilvl w:val="0"/>
          <w:numId w:val="28"/>
        </w:numPr>
      </w:pPr>
      <w:r>
        <w:t xml:space="preserve">Primary / Secondary / </w:t>
      </w:r>
      <w:proofErr w:type="spellStart"/>
      <w:r>
        <w:t>TertiaryAttrName</w:t>
      </w:r>
      <w:proofErr w:type="spellEnd"/>
      <w:r w:rsidR="00AA43B9">
        <w:t>—t</w:t>
      </w:r>
      <w:r>
        <w:t xml:space="preserve">he field name where the Primary / Secondary / </w:t>
      </w:r>
      <w:proofErr w:type="spellStart"/>
      <w:r>
        <w:t>TertiaryAttrValue</w:t>
      </w:r>
      <w:proofErr w:type="spellEnd"/>
      <w:r>
        <w:t xml:space="preserve"> data is stored.</w:t>
      </w:r>
    </w:p>
    <w:p w14:paraId="78D4A580" w14:textId="77777777" w:rsidR="00BF15E5" w:rsidRDefault="00BF15E5" w:rsidP="00BF15E5">
      <w:pPr>
        <w:rPr>
          <w:i/>
        </w:rPr>
      </w:pPr>
      <w:r w:rsidRPr="00161C57">
        <w:rPr>
          <w:b/>
          <w:i/>
        </w:rPr>
        <w:t>Feature Class Tabs</w:t>
      </w:r>
      <w:r>
        <w:rPr>
          <w:i/>
        </w:rPr>
        <w:t xml:space="preserve"> – </w:t>
      </w:r>
      <w:r w:rsidR="0005233E">
        <w:rPr>
          <w:i/>
        </w:rPr>
        <w:t xml:space="preserve">Each feature class tab will have the name of the utility network’s information model feature class (minus </w:t>
      </w:r>
      <w:proofErr w:type="spellStart"/>
      <w:r w:rsidR="0005233E">
        <w:rPr>
          <w:i/>
        </w:rPr>
        <w:t>SubnetLine</w:t>
      </w:r>
      <w:proofErr w:type="spellEnd"/>
      <w:r w:rsidR="0005233E">
        <w:rPr>
          <w:i/>
        </w:rPr>
        <w:t xml:space="preserve"> and </w:t>
      </w:r>
      <w:proofErr w:type="spellStart"/>
      <w:r w:rsidR="0005233E">
        <w:rPr>
          <w:i/>
        </w:rPr>
        <w:t>ServiceTerritory</w:t>
      </w:r>
      <w:proofErr w:type="spellEnd"/>
      <w:r w:rsidR="0005233E">
        <w:rPr>
          <w:i/>
        </w:rPr>
        <w:t xml:space="preserve">): </w:t>
      </w:r>
      <w:proofErr w:type="spellStart"/>
      <w:r w:rsidR="0005233E">
        <w:rPr>
          <w:i/>
        </w:rPr>
        <w:t>DomainAssembly</w:t>
      </w:r>
      <w:proofErr w:type="spellEnd"/>
      <w:r w:rsidR="0005233E">
        <w:rPr>
          <w:i/>
        </w:rPr>
        <w:t xml:space="preserve">, </w:t>
      </w:r>
      <w:proofErr w:type="spellStart"/>
      <w:r w:rsidR="0005233E">
        <w:rPr>
          <w:i/>
        </w:rPr>
        <w:t>DomainDevice</w:t>
      </w:r>
      <w:proofErr w:type="spellEnd"/>
      <w:r w:rsidR="0005233E">
        <w:rPr>
          <w:i/>
        </w:rPr>
        <w:t xml:space="preserve">, </w:t>
      </w:r>
      <w:proofErr w:type="spellStart"/>
      <w:r w:rsidR="0005233E">
        <w:rPr>
          <w:i/>
        </w:rPr>
        <w:t>DomainJunction</w:t>
      </w:r>
      <w:proofErr w:type="spellEnd"/>
      <w:r w:rsidR="0005233E">
        <w:rPr>
          <w:i/>
        </w:rPr>
        <w:t xml:space="preserve">, </w:t>
      </w:r>
      <w:proofErr w:type="spellStart"/>
      <w:r w:rsidR="0005233E">
        <w:rPr>
          <w:i/>
        </w:rPr>
        <w:t>DomainLine</w:t>
      </w:r>
      <w:proofErr w:type="spellEnd"/>
      <w:r w:rsidR="0005233E">
        <w:rPr>
          <w:i/>
        </w:rPr>
        <w:t xml:space="preserve">, </w:t>
      </w:r>
      <w:r w:rsidR="0005233E" w:rsidRPr="00161C57">
        <w:rPr>
          <w:i/>
        </w:rPr>
        <w:t>StructureBoundary, StructureJunction, StructureLine</w:t>
      </w:r>
      <w:r w:rsidR="0005233E">
        <w:rPr>
          <w:i/>
        </w:rPr>
        <w:t>.  These tabs are used to map the source attributes to the target attributes.</w:t>
      </w:r>
    </w:p>
    <w:p w14:paraId="10DE0688" w14:textId="77777777" w:rsidR="0005233E" w:rsidRDefault="0005233E" w:rsidP="00C95407">
      <w:pPr>
        <w:pStyle w:val="ListParagraph"/>
        <w:numPr>
          <w:ilvl w:val="0"/>
          <w:numId w:val="29"/>
        </w:numPr>
      </w:pPr>
      <w:proofErr w:type="spellStart"/>
      <w:r>
        <w:t>UNAttrName</w:t>
      </w:r>
      <w:proofErr w:type="spellEnd"/>
      <w:r w:rsidR="00AA43B9">
        <w:t>—n</w:t>
      </w:r>
      <w:r>
        <w:t>ame of the source field that is being mapped to the target utility network</w:t>
      </w:r>
    </w:p>
    <w:p w14:paraId="30AD3998" w14:textId="77777777" w:rsidR="0005233E" w:rsidRDefault="0005233E" w:rsidP="00C95407">
      <w:pPr>
        <w:pStyle w:val="ListParagraph"/>
        <w:numPr>
          <w:ilvl w:val="0"/>
          <w:numId w:val="29"/>
        </w:numPr>
      </w:pPr>
      <w:proofErr w:type="spellStart"/>
      <w:r>
        <w:t>ArcGISFeatureAttr</w:t>
      </w:r>
      <w:proofErr w:type="spellEnd"/>
      <w:r w:rsidR="00AA43B9">
        <w:t>—n</w:t>
      </w:r>
      <w:r>
        <w:t>ame of the target field that the source is being mapped to</w:t>
      </w:r>
    </w:p>
    <w:p w14:paraId="008739D0" w14:textId="77777777" w:rsidR="0005233E" w:rsidRDefault="0005233E" w:rsidP="00C95407">
      <w:pPr>
        <w:pStyle w:val="ListParagraph"/>
        <w:numPr>
          <w:ilvl w:val="0"/>
          <w:numId w:val="29"/>
        </w:numPr>
      </w:pPr>
      <w:proofErr w:type="spellStart"/>
      <w:r>
        <w:t>UNAttrDefaultValue</w:t>
      </w:r>
      <w:proofErr w:type="spellEnd"/>
      <w:r w:rsidR="00AA43B9">
        <w:t>—d</w:t>
      </w:r>
      <w:r>
        <w:t>efault value to be populated in the translation (if any)</w:t>
      </w:r>
    </w:p>
    <w:p w14:paraId="5EC19FE0" w14:textId="77777777" w:rsidR="0005233E" w:rsidRPr="00C95407" w:rsidRDefault="0005233E" w:rsidP="00C95407">
      <w:pPr>
        <w:pStyle w:val="ListParagraph"/>
        <w:numPr>
          <w:ilvl w:val="0"/>
          <w:numId w:val="29"/>
        </w:numPr>
        <w:rPr>
          <w:i/>
        </w:rPr>
      </w:pPr>
      <w:r w:rsidRPr="00C95407">
        <w:rPr>
          <w:i/>
        </w:rPr>
        <w:t xml:space="preserve">Note: The following fields should be excluded in the mapping as they are managed by the </w:t>
      </w:r>
      <w:r w:rsidR="0070297E" w:rsidRPr="00C95407">
        <w:rPr>
          <w:i/>
        </w:rPr>
        <w:t>workspace</w:t>
      </w:r>
      <w:r w:rsidRPr="00C95407">
        <w:rPr>
          <w:i/>
        </w:rPr>
        <w:t>:</w:t>
      </w:r>
    </w:p>
    <w:p w14:paraId="451F40DF" w14:textId="77777777" w:rsidR="0005233E" w:rsidRDefault="0005233E" w:rsidP="00C95407">
      <w:pPr>
        <w:pStyle w:val="ListParagraph"/>
        <w:numPr>
          <w:ilvl w:val="0"/>
          <w:numId w:val="30"/>
        </w:numPr>
        <w:rPr>
          <w:i/>
        </w:rPr>
      </w:pPr>
      <w:proofErr w:type="spellStart"/>
      <w:r>
        <w:rPr>
          <w:i/>
        </w:rPr>
        <w:t>GlobalID</w:t>
      </w:r>
      <w:proofErr w:type="spellEnd"/>
    </w:p>
    <w:p w14:paraId="5B0890EA" w14:textId="77777777" w:rsidR="0005233E" w:rsidRDefault="0005233E" w:rsidP="00C95407">
      <w:pPr>
        <w:pStyle w:val="ListParagraph"/>
        <w:numPr>
          <w:ilvl w:val="0"/>
          <w:numId w:val="30"/>
        </w:numPr>
        <w:rPr>
          <w:i/>
        </w:rPr>
      </w:pPr>
      <w:proofErr w:type="spellStart"/>
      <w:r>
        <w:rPr>
          <w:i/>
        </w:rPr>
        <w:t>ShapeLength</w:t>
      </w:r>
      <w:proofErr w:type="spellEnd"/>
    </w:p>
    <w:p w14:paraId="72AC3C0B" w14:textId="77777777" w:rsidR="0005233E" w:rsidRDefault="00451F08" w:rsidP="00C95407">
      <w:pPr>
        <w:pStyle w:val="ListParagraph"/>
        <w:numPr>
          <w:ilvl w:val="0"/>
          <w:numId w:val="30"/>
        </w:numPr>
        <w:rPr>
          <w:i/>
        </w:rPr>
      </w:pPr>
      <w:proofErr w:type="spellStart"/>
      <w:r>
        <w:rPr>
          <w:i/>
        </w:rPr>
        <w:t>Assetgroup</w:t>
      </w:r>
      <w:proofErr w:type="spellEnd"/>
    </w:p>
    <w:p w14:paraId="5488666F" w14:textId="77777777" w:rsidR="00451F08" w:rsidRDefault="00451F08" w:rsidP="00C95407">
      <w:pPr>
        <w:pStyle w:val="ListParagraph"/>
        <w:numPr>
          <w:ilvl w:val="0"/>
          <w:numId w:val="30"/>
        </w:numPr>
        <w:rPr>
          <w:i/>
        </w:rPr>
      </w:pPr>
      <w:proofErr w:type="spellStart"/>
      <w:r>
        <w:rPr>
          <w:i/>
        </w:rPr>
        <w:t>Assettype</w:t>
      </w:r>
      <w:proofErr w:type="spellEnd"/>
    </w:p>
    <w:p w14:paraId="0FCE94A8" w14:textId="5C36069E" w:rsidR="00451F08" w:rsidRPr="00161C57" w:rsidRDefault="00451F08" w:rsidP="006A0384">
      <w:pPr>
        <w:pStyle w:val="ListParagraph"/>
        <w:ind w:left="1440"/>
        <w:rPr>
          <w:i/>
        </w:rPr>
      </w:pPr>
    </w:p>
    <w:tbl>
      <w:tblPr>
        <w:tblStyle w:val="TableGridLight"/>
        <w:tblW w:w="9516" w:type="dxa"/>
        <w:tblLook w:val="0000" w:firstRow="0" w:lastRow="0" w:firstColumn="0" w:lastColumn="0" w:noHBand="0" w:noVBand="0"/>
      </w:tblPr>
      <w:tblGrid>
        <w:gridCol w:w="774"/>
        <w:gridCol w:w="8742"/>
      </w:tblGrid>
      <w:tr w:rsidR="001A3D49" w14:paraId="7C9F9B29" w14:textId="77777777" w:rsidTr="00BD08AF">
        <w:trPr>
          <w:trHeight w:val="377"/>
        </w:trPr>
        <w:tc>
          <w:tcPr>
            <w:tcW w:w="774" w:type="dxa"/>
          </w:tcPr>
          <w:p w14:paraId="13D44F3F" w14:textId="77777777" w:rsidR="001A3D49" w:rsidRDefault="001A3D49" w:rsidP="00BD08AF">
            <w:pPr>
              <w:pStyle w:val="EsriProposalBodyText"/>
              <w:ind w:left="-36"/>
              <w:jc w:val="center"/>
            </w:pPr>
            <w:r>
              <w:rPr>
                <w:rFonts w:ascii="Webdings" w:hAnsi="Webdings"/>
                <w:color w:val="4472C4"/>
                <w:sz w:val="44"/>
                <w:szCs w:val="44"/>
              </w:rPr>
              <w:t></w:t>
            </w:r>
          </w:p>
        </w:tc>
        <w:tc>
          <w:tcPr>
            <w:tcW w:w="8742" w:type="dxa"/>
          </w:tcPr>
          <w:p w14:paraId="52F0D81C" w14:textId="4EDAE7FD" w:rsidR="001A3D49" w:rsidRPr="00EE20F8" w:rsidRDefault="001A3D49" w:rsidP="00BD08AF">
            <w:pPr>
              <w:pStyle w:val="EsriTableBullet"/>
              <w:numPr>
                <w:ilvl w:val="0"/>
                <w:numId w:val="0"/>
              </w:numPr>
              <w:ind w:left="432"/>
              <w:rPr>
                <w:rFonts w:asciiTheme="minorHAnsi" w:hAnsiTheme="minorHAnsi" w:cstheme="minorHAnsi"/>
              </w:rPr>
            </w:pPr>
            <w:r w:rsidRPr="001A3D49">
              <w:rPr>
                <w:rFonts w:asciiTheme="minorHAnsi" w:hAnsiTheme="minorHAnsi" w:cstheme="minorHAnsi"/>
                <w:sz w:val="22"/>
              </w:rPr>
              <w:t>Fields that are domain fields should be excluded, or for clarity, flagged as a domain, i.e.  LIFECYCLESTATUS (domain mapping), since they will also appear in the Domains tab</w:t>
            </w:r>
          </w:p>
        </w:tc>
      </w:tr>
    </w:tbl>
    <w:p w14:paraId="0329ACD4" w14:textId="77777777" w:rsidR="001D0EF6" w:rsidRDefault="001D0EF6" w:rsidP="00EE6205">
      <w:pPr>
        <w:rPr>
          <w:b/>
          <w:u w:val="single"/>
        </w:rPr>
      </w:pPr>
    </w:p>
    <w:p w14:paraId="70D7F28A" w14:textId="77777777" w:rsidR="001D0EF6" w:rsidRDefault="001D0EF6" w:rsidP="00EE6205">
      <w:pPr>
        <w:rPr>
          <w:b/>
          <w:u w:val="single"/>
        </w:rPr>
      </w:pPr>
      <w:r>
        <w:rPr>
          <w:b/>
          <w:u w:val="single"/>
        </w:rPr>
        <w:t xml:space="preserve">Review the </w:t>
      </w:r>
      <w:r w:rsidR="00F97799">
        <w:rPr>
          <w:b/>
          <w:u w:val="single"/>
        </w:rPr>
        <w:t xml:space="preserve">Migration </w:t>
      </w:r>
      <w:r w:rsidR="0070297E">
        <w:rPr>
          <w:b/>
          <w:u w:val="single"/>
        </w:rPr>
        <w:t>Workspace</w:t>
      </w:r>
    </w:p>
    <w:p w14:paraId="27809AD0" w14:textId="77777777" w:rsidR="00F97799" w:rsidRDefault="00F97799" w:rsidP="00EE6205">
      <w:r>
        <w:lastRenderedPageBreak/>
        <w:t xml:space="preserve">In addition to the documentation included here, the migration </w:t>
      </w:r>
      <w:r w:rsidR="0070297E">
        <w:t xml:space="preserve">workspace </w:t>
      </w:r>
      <w:r>
        <w:t xml:space="preserve">has many documentation </w:t>
      </w:r>
      <w:r w:rsidR="003D2029">
        <w:t xml:space="preserve">comments and bookmarks </w:t>
      </w:r>
      <w:r>
        <w:t xml:space="preserve">within it to support a successful configuration.  Some of the </w:t>
      </w:r>
      <w:r w:rsidR="003D2029">
        <w:t xml:space="preserve">comments </w:t>
      </w:r>
      <w:r>
        <w:t xml:space="preserve">within the </w:t>
      </w:r>
      <w:r w:rsidR="0070297E">
        <w:t xml:space="preserve">workspace </w:t>
      </w:r>
      <w:r>
        <w:t xml:space="preserve">provide guidance on working around known </w:t>
      </w:r>
      <w:r w:rsidR="003D2029">
        <w:t>issues</w:t>
      </w:r>
      <w:r>
        <w:t>:</w:t>
      </w:r>
    </w:p>
    <w:p w14:paraId="0BBFDFBA" w14:textId="77777777" w:rsidR="00F97799" w:rsidRDefault="00F97799" w:rsidP="00F97799">
      <w:pPr>
        <w:jc w:val="center"/>
      </w:pPr>
      <w:r w:rsidRPr="00F97799">
        <w:rPr>
          <w:noProof/>
        </w:rPr>
        <w:drawing>
          <wp:inline distT="0" distB="0" distL="0" distR="0" wp14:anchorId="554A5DA2" wp14:editId="20F6F4EF">
            <wp:extent cx="2716062" cy="8189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622" t="33110" r="27090" b="53643"/>
                    <a:stretch/>
                  </pic:blipFill>
                  <pic:spPr bwMode="auto">
                    <a:xfrm>
                      <a:off x="0" y="0"/>
                      <a:ext cx="2774421" cy="836582"/>
                    </a:xfrm>
                    <a:prstGeom prst="rect">
                      <a:avLst/>
                    </a:prstGeom>
                    <a:ln>
                      <a:noFill/>
                    </a:ln>
                    <a:extLst>
                      <a:ext uri="{53640926-AAD7-44D8-BBD7-CCE9431645EC}">
                        <a14:shadowObscured xmlns:a14="http://schemas.microsoft.com/office/drawing/2010/main"/>
                      </a:ext>
                    </a:extLst>
                  </pic:spPr>
                </pic:pic>
              </a:graphicData>
            </a:graphic>
          </wp:inline>
        </w:drawing>
      </w:r>
    </w:p>
    <w:p w14:paraId="5AF6A4F5" w14:textId="77777777" w:rsidR="00F97799" w:rsidRDefault="00F97799" w:rsidP="00F97799">
      <w:r>
        <w:t xml:space="preserve">While others are tips to help with understanding what the </w:t>
      </w:r>
      <w:r w:rsidR="0070297E">
        <w:t xml:space="preserve">workspace </w:t>
      </w:r>
      <w:r>
        <w:t>is doing, in case more advanced configuration is required:</w:t>
      </w:r>
    </w:p>
    <w:p w14:paraId="4323224C" w14:textId="1FA8C02E" w:rsidR="00F97799" w:rsidRDefault="001A3D49" w:rsidP="00F97799">
      <w:pPr>
        <w:jc w:val="center"/>
      </w:pPr>
      <w:r w:rsidRPr="001A3D49">
        <w:rPr>
          <w:noProof/>
        </w:rPr>
        <w:t xml:space="preserve"> </w:t>
      </w:r>
      <w:r>
        <w:rPr>
          <w:noProof/>
        </w:rPr>
        <w:drawing>
          <wp:inline distT="0" distB="0" distL="0" distR="0" wp14:anchorId="64A93AA6" wp14:editId="0A3D1D9C">
            <wp:extent cx="1525200" cy="1041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718" t="30128" r="31410" b="49520"/>
                    <a:stretch/>
                  </pic:blipFill>
                  <pic:spPr bwMode="auto">
                    <a:xfrm>
                      <a:off x="0" y="0"/>
                      <a:ext cx="1531183" cy="1045485"/>
                    </a:xfrm>
                    <a:prstGeom prst="rect">
                      <a:avLst/>
                    </a:prstGeom>
                    <a:ln>
                      <a:noFill/>
                    </a:ln>
                    <a:extLst>
                      <a:ext uri="{53640926-AAD7-44D8-BBD7-CCE9431645EC}">
                        <a14:shadowObscured xmlns:a14="http://schemas.microsoft.com/office/drawing/2010/main"/>
                      </a:ext>
                    </a:extLst>
                  </pic:spPr>
                </pic:pic>
              </a:graphicData>
            </a:graphic>
          </wp:inline>
        </w:drawing>
      </w:r>
    </w:p>
    <w:p w14:paraId="288B0CED" w14:textId="33985BC0" w:rsidR="00EE6205" w:rsidRDefault="003C0267" w:rsidP="00EE6205">
      <w:pPr>
        <w:rPr>
          <w:b/>
          <w:u w:val="single"/>
        </w:rPr>
      </w:pPr>
      <w:r>
        <w:rPr>
          <w:b/>
          <w:u w:val="single"/>
        </w:rPr>
        <w:br w:type="page"/>
      </w:r>
      <w:r w:rsidR="00EE6205">
        <w:rPr>
          <w:b/>
          <w:u w:val="single"/>
        </w:rPr>
        <w:lastRenderedPageBreak/>
        <w:t>Update Source Feature Types</w:t>
      </w:r>
    </w:p>
    <w:p w14:paraId="797BB07E" w14:textId="086CB2D2" w:rsidR="00EE6205" w:rsidRDefault="00615E26" w:rsidP="00EE6205">
      <w:r>
        <w:t xml:space="preserve">Source features will need to be updated in the migration </w:t>
      </w:r>
      <w:r w:rsidR="0070297E">
        <w:t xml:space="preserve">workspace </w:t>
      </w:r>
      <w:r>
        <w:t xml:space="preserve">to support </w:t>
      </w:r>
      <w:r w:rsidR="00A05E95">
        <w:t>your</w:t>
      </w:r>
      <w:r>
        <w:t xml:space="preserve"> source ArcGIS data model.  In the “Readers” menu, select “Add Reader”.  </w:t>
      </w:r>
    </w:p>
    <w:p w14:paraId="192ECE28" w14:textId="77777777" w:rsidR="00DE599D" w:rsidRDefault="00DE599D" w:rsidP="002C4BBB">
      <w:pPr>
        <w:jc w:val="center"/>
      </w:pPr>
      <w:r>
        <w:rPr>
          <w:noProof/>
        </w:rPr>
        <w:drawing>
          <wp:inline distT="0" distB="0" distL="0" distR="0" wp14:anchorId="392C1279" wp14:editId="6ACD80B3">
            <wp:extent cx="2573586" cy="1463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4675" cy="1514823"/>
                    </a:xfrm>
                    <a:prstGeom prst="rect">
                      <a:avLst/>
                    </a:prstGeom>
                  </pic:spPr>
                </pic:pic>
              </a:graphicData>
            </a:graphic>
          </wp:inline>
        </w:drawing>
      </w:r>
    </w:p>
    <w:p w14:paraId="33A79C17" w14:textId="77777777" w:rsidR="00DE599D" w:rsidRDefault="005167CC" w:rsidP="00EE6205">
      <w:r>
        <w:t>Define the type of source data in the “F</w:t>
      </w:r>
      <w:r w:rsidR="00DE599D">
        <w:t>ormat</w:t>
      </w:r>
      <w:r>
        <w:t>”</w:t>
      </w:r>
      <w:r w:rsidR="00DE599D">
        <w:t xml:space="preserve"> </w:t>
      </w:r>
      <w:r>
        <w:t>dialog</w:t>
      </w:r>
      <w:r w:rsidR="00DE599D">
        <w:t>:</w:t>
      </w:r>
    </w:p>
    <w:p w14:paraId="401BE3BD" w14:textId="77777777" w:rsidR="00DE599D" w:rsidRDefault="00DE599D" w:rsidP="003C6468">
      <w:pPr>
        <w:pStyle w:val="ListParagraph"/>
        <w:numPr>
          <w:ilvl w:val="0"/>
          <w:numId w:val="9"/>
        </w:numPr>
      </w:pPr>
      <w:r>
        <w:t>File Geodatabase</w:t>
      </w:r>
    </w:p>
    <w:p w14:paraId="08FCAB25" w14:textId="77777777" w:rsidR="00DE599D" w:rsidRDefault="00DE599D" w:rsidP="003C6468">
      <w:pPr>
        <w:pStyle w:val="ListParagraph"/>
        <w:numPr>
          <w:ilvl w:val="0"/>
          <w:numId w:val="9"/>
        </w:numPr>
      </w:pPr>
      <w:r>
        <w:t>Enterprise Geodatabase</w:t>
      </w:r>
    </w:p>
    <w:p w14:paraId="603E69FB" w14:textId="77777777" w:rsidR="00DE599D" w:rsidRDefault="00DE599D" w:rsidP="003C6468">
      <w:pPr>
        <w:pStyle w:val="ListParagraph"/>
        <w:numPr>
          <w:ilvl w:val="0"/>
          <w:numId w:val="9"/>
        </w:numPr>
      </w:pPr>
      <w:r>
        <w:t>Etc.</w:t>
      </w:r>
    </w:p>
    <w:p w14:paraId="55749D38" w14:textId="77777777" w:rsidR="00DE599D" w:rsidRDefault="005167CC" w:rsidP="00DE599D">
      <w:r>
        <w:t>Then define the location of the source data in the “Dataset” dialog.</w:t>
      </w:r>
    </w:p>
    <w:p w14:paraId="75C061C8" w14:textId="77777777" w:rsidR="005167CC" w:rsidRDefault="005167CC" w:rsidP="00DE599D">
      <w:r>
        <w:t xml:space="preserve">Once the source data has been defined, select “Parameters…” to define what source features will be added to the migration </w:t>
      </w:r>
      <w:r w:rsidR="0070297E">
        <w:t>workspace</w:t>
      </w:r>
      <w:r>
        <w:t>.</w:t>
      </w:r>
    </w:p>
    <w:p w14:paraId="707419D5" w14:textId="77777777" w:rsidR="00360E5C" w:rsidRDefault="005167CC" w:rsidP="002C4BBB">
      <w:pPr>
        <w:jc w:val="center"/>
      </w:pPr>
      <w:r>
        <w:rPr>
          <w:noProof/>
        </w:rPr>
        <w:drawing>
          <wp:inline distT="0" distB="0" distL="0" distR="0" wp14:anchorId="68CF3D93" wp14:editId="717A15A1">
            <wp:extent cx="2916458" cy="26082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6244" cy="2625993"/>
                    </a:xfrm>
                    <a:prstGeom prst="rect">
                      <a:avLst/>
                    </a:prstGeom>
                  </pic:spPr>
                </pic:pic>
              </a:graphicData>
            </a:graphic>
          </wp:inline>
        </w:drawing>
      </w:r>
    </w:p>
    <w:p w14:paraId="310FFB0A" w14:textId="77777777" w:rsidR="00AA43B9" w:rsidRDefault="00AA43B9">
      <w:r>
        <w:br w:type="page"/>
      </w:r>
    </w:p>
    <w:p w14:paraId="4D1E6F72" w14:textId="77777777" w:rsidR="005167CC" w:rsidRDefault="005167CC" w:rsidP="00EE6205">
      <w:r>
        <w:lastRenderedPageBreak/>
        <w:t xml:space="preserve">Select the “…” next to the “Table List” dialog, this will open a </w:t>
      </w:r>
      <w:r w:rsidR="0080259D">
        <w:t xml:space="preserve">“Select Table List” </w:t>
      </w:r>
      <w:r>
        <w:t xml:space="preserve">dialog allowing the user to select the features that will be brought into the migration </w:t>
      </w:r>
      <w:r w:rsidR="0070297E">
        <w:t>workspace</w:t>
      </w:r>
      <w:r>
        <w:t>.</w:t>
      </w:r>
      <w:r w:rsidR="0080259D">
        <w:t xml:space="preserve">  </w:t>
      </w:r>
    </w:p>
    <w:p w14:paraId="23A646D3" w14:textId="77777777" w:rsidR="0080259D" w:rsidRDefault="0080259D" w:rsidP="00941A83">
      <w:pPr>
        <w:jc w:val="center"/>
      </w:pPr>
      <w:r>
        <w:rPr>
          <w:noProof/>
        </w:rPr>
        <w:drawing>
          <wp:inline distT="0" distB="0" distL="0" distR="0" wp14:anchorId="739CAA89" wp14:editId="5C473D15">
            <wp:extent cx="2047378" cy="1582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1569" cy="1608486"/>
                    </a:xfrm>
                    <a:prstGeom prst="rect">
                      <a:avLst/>
                    </a:prstGeom>
                  </pic:spPr>
                </pic:pic>
              </a:graphicData>
            </a:graphic>
          </wp:inline>
        </w:drawing>
      </w:r>
    </w:p>
    <w:p w14:paraId="3CF7E166" w14:textId="4D14E1C1" w:rsidR="0080259D" w:rsidRDefault="0080259D" w:rsidP="00EE6205">
      <w:r>
        <w:t xml:space="preserve">Select all the features that will be migrated to the asset package and select “OK”.  Then select “OK” in the “Add Reader” dialog.  This will bring your source features into the migration </w:t>
      </w:r>
      <w:r w:rsidR="0070297E">
        <w:t>workspace</w:t>
      </w:r>
      <w:r>
        <w:t>.  The added feature</w:t>
      </w:r>
      <w:r w:rsidR="003D2029">
        <w:t xml:space="preserve"> type</w:t>
      </w:r>
      <w:r>
        <w:t xml:space="preserve">s will be added to the left-hand side of the </w:t>
      </w:r>
      <w:r w:rsidR="0070297E">
        <w:t xml:space="preserve">workspace </w:t>
      </w:r>
      <w:r>
        <w:t>as individual feature records.  These feature</w:t>
      </w:r>
      <w:r w:rsidR="003D2029">
        <w:t xml:space="preserve"> type</w:t>
      </w:r>
      <w:r>
        <w:t xml:space="preserve">s will be brought in independent of any </w:t>
      </w:r>
      <w:r w:rsidR="0070297E">
        <w:t xml:space="preserve">workspace </w:t>
      </w:r>
      <w:r>
        <w:t xml:space="preserve">migration transformers; in other words, they will not be connected to the proper </w:t>
      </w:r>
      <w:proofErr w:type="spellStart"/>
      <w:r>
        <w:t>SchemaMapper</w:t>
      </w:r>
      <w:proofErr w:type="spellEnd"/>
      <w:r>
        <w:t xml:space="preserve"> transformer.  Once the added source features are added to the </w:t>
      </w:r>
      <w:r w:rsidR="0070297E">
        <w:t>workspace</w:t>
      </w:r>
      <w:r>
        <w:t>, the user must then drag and drop the source feature arrow to the appropr</w:t>
      </w:r>
      <w:r w:rsidR="00A50256">
        <w:t xml:space="preserve">iate </w:t>
      </w:r>
      <w:proofErr w:type="spellStart"/>
      <w:r w:rsidR="00A50256">
        <w:t>SchemaMapper</w:t>
      </w:r>
      <w:proofErr w:type="spellEnd"/>
      <w:r w:rsidR="00A50256">
        <w:t xml:space="preserve"> transformer.  Note: Existing sample source feature</w:t>
      </w:r>
      <w:r w:rsidR="003D2029">
        <w:t xml:space="preserve"> type</w:t>
      </w:r>
      <w:r w:rsidR="00A50256">
        <w:t xml:space="preserve">s should be disabled by right clicking on the sample source feature(s) and selecting “Disable”.  </w:t>
      </w:r>
      <w:r w:rsidR="00B730E1">
        <w:t xml:space="preserve">You </w:t>
      </w:r>
      <w:r w:rsidR="00A50256">
        <w:t xml:space="preserve">may need to iterate through the disabling of sample source features and the dragging and dropping of added source features to the appropriate </w:t>
      </w:r>
      <w:proofErr w:type="spellStart"/>
      <w:r w:rsidR="00A50256">
        <w:t>SchemaMapper</w:t>
      </w:r>
      <w:proofErr w:type="spellEnd"/>
      <w:r w:rsidR="00A50256">
        <w:t xml:space="preserve"> transformer to fully disable all sample features and map all added source features.</w:t>
      </w:r>
    </w:p>
    <w:p w14:paraId="0C8ECA3E" w14:textId="77777777" w:rsidR="0080259D" w:rsidRDefault="00F54F58" w:rsidP="00F63908">
      <w:pPr>
        <w:jc w:val="center"/>
      </w:pPr>
      <w:r>
        <w:rPr>
          <w:noProof/>
        </w:rPr>
        <w:drawing>
          <wp:inline distT="0" distB="0" distL="0" distR="0" wp14:anchorId="33FF3D73" wp14:editId="61E5310D">
            <wp:extent cx="5197740" cy="120064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539" t="14624" r="1922" b="69551"/>
                    <a:stretch/>
                  </pic:blipFill>
                  <pic:spPr bwMode="auto">
                    <a:xfrm>
                      <a:off x="0" y="0"/>
                      <a:ext cx="5355870" cy="1237174"/>
                    </a:xfrm>
                    <a:prstGeom prst="rect">
                      <a:avLst/>
                    </a:prstGeom>
                    <a:ln>
                      <a:noFill/>
                    </a:ln>
                    <a:extLst>
                      <a:ext uri="{53640926-AAD7-44D8-BBD7-CCE9431645EC}">
                        <a14:shadowObscured xmlns:a14="http://schemas.microsoft.com/office/drawing/2010/main"/>
                      </a:ext>
                    </a:extLst>
                  </pic:spPr>
                </pic:pic>
              </a:graphicData>
            </a:graphic>
          </wp:inline>
        </w:drawing>
      </w:r>
    </w:p>
    <w:p w14:paraId="5CF16B3D" w14:textId="77777777" w:rsidR="00D3460E" w:rsidRDefault="00D3460E" w:rsidP="00D3460E">
      <w:pPr>
        <w:rPr>
          <w:b/>
          <w:u w:val="single"/>
        </w:rPr>
      </w:pPr>
      <w:r>
        <w:rPr>
          <w:b/>
          <w:u w:val="single"/>
        </w:rPr>
        <w:t>Update Target Feature Types</w:t>
      </w:r>
    </w:p>
    <w:p w14:paraId="34ABDE46" w14:textId="77777777" w:rsidR="00F63908" w:rsidRDefault="00D3460E" w:rsidP="00EE6205">
      <w:r>
        <w:t xml:space="preserve">Target feature types only need to be updated if there have been schema changes to the published asset package; for instance, if a new asset group / asset type has been added or a new attribute field has been added.  </w:t>
      </w:r>
      <w:r w:rsidR="002C742E">
        <w:t xml:space="preserve">There is a two-step process for updating the asset </w:t>
      </w:r>
      <w:r w:rsidR="00B63B46">
        <w:t xml:space="preserve">package being used in the </w:t>
      </w:r>
      <w:r w:rsidR="0070297E">
        <w:t xml:space="preserve">workspace </w:t>
      </w:r>
      <w:r w:rsidR="00B63B46">
        <w:t>writer:</w:t>
      </w:r>
    </w:p>
    <w:p w14:paraId="407AF879" w14:textId="77777777" w:rsidR="00B63B46" w:rsidRDefault="00B63B46" w:rsidP="00C95407">
      <w:pPr>
        <w:pStyle w:val="ListParagraph"/>
        <w:numPr>
          <w:ilvl w:val="0"/>
          <w:numId w:val="31"/>
        </w:numPr>
      </w:pPr>
      <w:r>
        <w:t>Change the Template Geodatabase</w:t>
      </w:r>
      <w:r w:rsidR="001A2942">
        <w:t>—in</w:t>
      </w:r>
      <w:r>
        <w:t xml:space="preserve"> the Navigator pane select the writer file geodatabase and double click the “File Geodatabase” to change the template.  Once the dialog opens, point to the location of the modified asset package.  By changing the template, all future runs of the migration tools will use the version of the modified asset package rather than the default version included with the migration tools.</w:t>
      </w:r>
    </w:p>
    <w:p w14:paraId="489B1A04" w14:textId="77777777" w:rsidR="00E92DEB" w:rsidRDefault="00E92DEB" w:rsidP="00C95407">
      <w:pPr>
        <w:pStyle w:val="ListParagraph"/>
        <w:ind w:left="1080"/>
      </w:pPr>
    </w:p>
    <w:p w14:paraId="0141E00D" w14:textId="77777777" w:rsidR="00B63B46" w:rsidRDefault="00B63B46" w:rsidP="00C95407">
      <w:pPr>
        <w:pStyle w:val="ListParagraph"/>
        <w:spacing w:before="120"/>
        <w:jc w:val="center"/>
      </w:pPr>
      <w:r w:rsidRPr="00B63B46">
        <w:rPr>
          <w:noProof/>
        </w:rPr>
        <w:lastRenderedPageBreak/>
        <w:drawing>
          <wp:inline distT="0" distB="0" distL="0" distR="0" wp14:anchorId="3097BC7B" wp14:editId="48267EB8">
            <wp:extent cx="2764321" cy="1415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722" t="12820" r="34188" b="63301"/>
                    <a:stretch/>
                  </pic:blipFill>
                  <pic:spPr bwMode="auto">
                    <a:xfrm>
                      <a:off x="0" y="0"/>
                      <a:ext cx="2799520" cy="1433430"/>
                    </a:xfrm>
                    <a:prstGeom prst="rect">
                      <a:avLst/>
                    </a:prstGeom>
                    <a:ln>
                      <a:noFill/>
                    </a:ln>
                    <a:extLst>
                      <a:ext uri="{53640926-AAD7-44D8-BBD7-CCE9431645EC}">
                        <a14:shadowObscured xmlns:a14="http://schemas.microsoft.com/office/drawing/2010/main"/>
                      </a:ext>
                    </a:extLst>
                  </pic:spPr>
                </pic:pic>
              </a:graphicData>
            </a:graphic>
          </wp:inline>
        </w:drawing>
      </w:r>
    </w:p>
    <w:p w14:paraId="573D08F8" w14:textId="77777777" w:rsidR="00E92DEB" w:rsidRDefault="00E92DEB" w:rsidP="00EC5C8C">
      <w:pPr>
        <w:pStyle w:val="ListParagraph"/>
        <w:jc w:val="center"/>
      </w:pPr>
    </w:p>
    <w:p w14:paraId="5B8DFF6A" w14:textId="77777777" w:rsidR="00B63B46" w:rsidRPr="00D3460E" w:rsidRDefault="00B63B46" w:rsidP="00C95407">
      <w:pPr>
        <w:pStyle w:val="ListParagraph"/>
        <w:numPr>
          <w:ilvl w:val="0"/>
          <w:numId w:val="31"/>
        </w:numPr>
      </w:pPr>
      <w:r>
        <w:t>Update the Writer</w:t>
      </w:r>
      <w:r w:rsidR="001A2942">
        <w:t xml:space="preserve">—in </w:t>
      </w:r>
      <w:r>
        <w:t xml:space="preserve">the “Writer” menu, select “Update Feature Types”.  When the dialog pops up, select the template that was just updated in step 1.  Once the template is chosen, then another pop-up dialog will appear prompting </w:t>
      </w:r>
      <w:r w:rsidR="00EC5C8C">
        <w:t>for the location of the asset package that will be used.  Update the location to the modified asset package.</w:t>
      </w:r>
    </w:p>
    <w:p w14:paraId="718C6B55" w14:textId="77777777" w:rsidR="00360E5C" w:rsidRDefault="00687564" w:rsidP="00EE6205">
      <w:pPr>
        <w:rPr>
          <w:b/>
          <w:u w:val="single"/>
        </w:rPr>
      </w:pPr>
      <w:bookmarkStart w:id="58" w:name="_4ph83xlen4ag" w:colFirst="0" w:colLast="0"/>
      <w:bookmarkEnd w:id="58"/>
      <w:r>
        <w:rPr>
          <w:b/>
          <w:u w:val="single"/>
        </w:rPr>
        <w:t xml:space="preserve">Running the Migration </w:t>
      </w:r>
      <w:r w:rsidR="0070297E">
        <w:rPr>
          <w:b/>
          <w:u w:val="single"/>
        </w:rPr>
        <w:t>Workspace</w:t>
      </w:r>
    </w:p>
    <w:p w14:paraId="32FE9650" w14:textId="77777777" w:rsidR="00687564" w:rsidRDefault="00687564" w:rsidP="00EE6205">
      <w:r>
        <w:t xml:space="preserve">The </w:t>
      </w:r>
      <w:r w:rsidR="0070297E">
        <w:t xml:space="preserve">workspace </w:t>
      </w:r>
      <w:r>
        <w:t xml:space="preserve">is designed to be run in prompt-mode to help minimize configuration issues.  To ensure your </w:t>
      </w:r>
      <w:r w:rsidR="0070297E">
        <w:t xml:space="preserve">workspace </w:t>
      </w:r>
      <w:r>
        <w:t>is running in prompt mode, select the “Set Workbench to Prompt Before Running” button.</w:t>
      </w:r>
    </w:p>
    <w:p w14:paraId="6BD94D68" w14:textId="77777777" w:rsidR="003028B1" w:rsidRDefault="003028B1" w:rsidP="00EE6205">
      <w:r>
        <w:rPr>
          <w:noProof/>
        </w:rPr>
        <w:drawing>
          <wp:inline distT="0" distB="0" distL="0" distR="0" wp14:anchorId="07D82FFD" wp14:editId="0BB5B9E8">
            <wp:extent cx="5752381" cy="571429"/>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2381" cy="571429"/>
                    </a:xfrm>
                    <a:prstGeom prst="rect">
                      <a:avLst/>
                    </a:prstGeom>
                  </pic:spPr>
                </pic:pic>
              </a:graphicData>
            </a:graphic>
          </wp:inline>
        </w:drawing>
      </w:r>
    </w:p>
    <w:p w14:paraId="0A7B8087" w14:textId="77777777" w:rsidR="00687564" w:rsidRDefault="00687564" w:rsidP="00EE6205">
      <w:r>
        <w:t xml:space="preserve">By selecting this button, the </w:t>
      </w:r>
      <w:r w:rsidR="0070297E">
        <w:t xml:space="preserve">workspace </w:t>
      </w:r>
      <w:r>
        <w:t xml:space="preserve">will prompt </w:t>
      </w:r>
      <w:r w:rsidR="003D2029">
        <w:t xml:space="preserve">the user </w:t>
      </w:r>
      <w:r>
        <w:t>for configuration parameters:</w:t>
      </w:r>
    </w:p>
    <w:p w14:paraId="3EFE6454" w14:textId="77777777" w:rsidR="00687564" w:rsidRDefault="00687564" w:rsidP="00916602">
      <w:pPr>
        <w:pStyle w:val="ListParagraph"/>
        <w:numPr>
          <w:ilvl w:val="0"/>
          <w:numId w:val="12"/>
        </w:numPr>
      </w:pPr>
      <w:r>
        <w:t>Location of “Target Asset Package File Geodatabase”</w:t>
      </w:r>
    </w:p>
    <w:p w14:paraId="405BC794" w14:textId="77777777" w:rsidR="00687564" w:rsidRDefault="00687564" w:rsidP="00916602">
      <w:pPr>
        <w:pStyle w:val="ListParagraph"/>
        <w:numPr>
          <w:ilvl w:val="0"/>
          <w:numId w:val="12"/>
        </w:numPr>
      </w:pPr>
      <w:r>
        <w:t>Location of “Data Error Excel File”</w:t>
      </w:r>
    </w:p>
    <w:p w14:paraId="1C04432C" w14:textId="77777777" w:rsidR="00687564" w:rsidRDefault="00687564" w:rsidP="00916602">
      <w:pPr>
        <w:pStyle w:val="ListParagraph"/>
        <w:numPr>
          <w:ilvl w:val="0"/>
          <w:numId w:val="12"/>
        </w:numPr>
      </w:pPr>
      <w:r>
        <w:t>Location of “Schema Mapper Excel File”</w:t>
      </w:r>
    </w:p>
    <w:p w14:paraId="6A91B09F" w14:textId="77777777" w:rsidR="00687564" w:rsidRDefault="00687564" w:rsidP="00916602">
      <w:pPr>
        <w:pStyle w:val="ListParagraph"/>
        <w:numPr>
          <w:ilvl w:val="0"/>
          <w:numId w:val="12"/>
        </w:numPr>
      </w:pPr>
      <w:r>
        <w:t>Location of “File Geodatabase Template (.</w:t>
      </w:r>
      <w:proofErr w:type="spellStart"/>
      <w:r>
        <w:t>gdb</w:t>
      </w:r>
      <w:proofErr w:type="spellEnd"/>
      <w:r>
        <w:t>)”</w:t>
      </w:r>
    </w:p>
    <w:p w14:paraId="7231A218" w14:textId="77777777" w:rsidR="00687564" w:rsidRDefault="00687564" w:rsidP="00916602">
      <w:pPr>
        <w:pStyle w:val="ListParagraph"/>
        <w:numPr>
          <w:ilvl w:val="0"/>
          <w:numId w:val="12"/>
        </w:numPr>
      </w:pPr>
      <w:r>
        <w:t>Location of “Error File Geodatabase”</w:t>
      </w:r>
    </w:p>
    <w:p w14:paraId="752466DB" w14:textId="77777777" w:rsidR="00687564" w:rsidRDefault="00687564" w:rsidP="00916602">
      <w:pPr>
        <w:pStyle w:val="ListParagraph"/>
        <w:numPr>
          <w:ilvl w:val="0"/>
          <w:numId w:val="12"/>
        </w:numPr>
      </w:pPr>
      <w:r>
        <w:t>“What is the name of the Lateral</w:t>
      </w:r>
      <w:r w:rsidR="008D5C17">
        <w:t>s</w:t>
      </w:r>
      <w:r>
        <w:t xml:space="preserve"> Feature Class”</w:t>
      </w:r>
    </w:p>
    <w:p w14:paraId="108ACE61" w14:textId="77777777" w:rsidR="00687564" w:rsidRDefault="00687564" w:rsidP="00916602">
      <w:pPr>
        <w:pStyle w:val="ListParagraph"/>
        <w:numPr>
          <w:ilvl w:val="0"/>
          <w:numId w:val="12"/>
        </w:numPr>
      </w:pPr>
      <w:r>
        <w:t>“What is the name of the Water Main</w:t>
      </w:r>
      <w:r w:rsidR="008D5C17">
        <w:t>s</w:t>
      </w:r>
      <w:r>
        <w:t xml:space="preserve"> Feature Class”</w:t>
      </w:r>
    </w:p>
    <w:p w14:paraId="381C2B97" w14:textId="77777777" w:rsidR="008E003F" w:rsidRDefault="00687564" w:rsidP="00916602">
      <w:pPr>
        <w:pStyle w:val="ListParagraph"/>
        <w:numPr>
          <w:ilvl w:val="0"/>
          <w:numId w:val="12"/>
        </w:numPr>
      </w:pPr>
      <w:r>
        <w:t>Location of “</w:t>
      </w:r>
      <w:r w:rsidR="008D5C17">
        <w:t>Source</w:t>
      </w:r>
      <w:r>
        <w:t xml:space="preserve"> Geodatabase</w:t>
      </w:r>
      <w:r w:rsidR="008E003F">
        <w:t>”</w:t>
      </w:r>
    </w:p>
    <w:tbl>
      <w:tblPr>
        <w:tblStyle w:val="TableGridLight"/>
        <w:tblW w:w="9516" w:type="dxa"/>
        <w:tblLook w:val="0000" w:firstRow="0" w:lastRow="0" w:firstColumn="0" w:lastColumn="0" w:noHBand="0" w:noVBand="0"/>
      </w:tblPr>
      <w:tblGrid>
        <w:gridCol w:w="774"/>
        <w:gridCol w:w="8742"/>
      </w:tblGrid>
      <w:tr w:rsidR="00753054" w14:paraId="2525947F" w14:textId="77777777" w:rsidTr="00DB759D">
        <w:trPr>
          <w:trHeight w:val="377"/>
        </w:trPr>
        <w:tc>
          <w:tcPr>
            <w:tcW w:w="774" w:type="dxa"/>
          </w:tcPr>
          <w:p w14:paraId="2BC11D38" w14:textId="77777777" w:rsidR="00753054" w:rsidRDefault="00753054" w:rsidP="00DB759D">
            <w:pPr>
              <w:pStyle w:val="EsriProposalBodyText"/>
              <w:ind w:left="-36"/>
              <w:jc w:val="center"/>
            </w:pPr>
            <w:r>
              <w:rPr>
                <w:rFonts w:ascii="Webdings" w:hAnsi="Webdings"/>
                <w:color w:val="4472C4"/>
                <w:sz w:val="44"/>
                <w:szCs w:val="44"/>
              </w:rPr>
              <w:t></w:t>
            </w:r>
          </w:p>
        </w:tc>
        <w:tc>
          <w:tcPr>
            <w:tcW w:w="8742" w:type="dxa"/>
          </w:tcPr>
          <w:p w14:paraId="2A8AAD42" w14:textId="77777777" w:rsidR="00753054" w:rsidRPr="00EE20F8" w:rsidRDefault="00753054" w:rsidP="00EE20F8">
            <w:pPr>
              <w:pStyle w:val="EsriTableBullet"/>
              <w:numPr>
                <w:ilvl w:val="0"/>
                <w:numId w:val="0"/>
              </w:numPr>
              <w:ind w:left="432"/>
              <w:rPr>
                <w:rFonts w:asciiTheme="minorHAnsi" w:hAnsiTheme="minorHAnsi" w:cstheme="minorHAnsi"/>
                <w:sz w:val="22"/>
              </w:rPr>
            </w:pPr>
            <w:r w:rsidRPr="00EE20F8">
              <w:rPr>
                <w:rFonts w:asciiTheme="minorHAnsi" w:hAnsiTheme="minorHAnsi"/>
                <w:sz w:val="22"/>
              </w:rPr>
              <w:t>Parameters will vary depending on the domain (gas, water, electric)</w:t>
            </w:r>
            <w:r w:rsidRPr="00EE20F8">
              <w:rPr>
                <w:rFonts w:asciiTheme="minorHAnsi" w:hAnsiTheme="minorHAnsi" w:cstheme="minorHAnsi"/>
                <w:sz w:val="22"/>
              </w:rPr>
              <w:t>.</w:t>
            </w:r>
          </w:p>
        </w:tc>
      </w:tr>
    </w:tbl>
    <w:p w14:paraId="2DBE859C" w14:textId="77777777" w:rsidR="00753054" w:rsidRDefault="00753054" w:rsidP="008E003F">
      <w:pPr>
        <w:rPr>
          <w:i/>
        </w:rPr>
      </w:pPr>
    </w:p>
    <w:p w14:paraId="0118715D" w14:textId="77777777" w:rsidR="008E003F" w:rsidRDefault="008E003F" w:rsidP="008E003F">
      <w:r>
        <w:t xml:space="preserve">Press the “Run Translation” button </w:t>
      </w:r>
      <w:r w:rsidRPr="008E003F">
        <w:rPr>
          <w:noProof/>
        </w:rPr>
        <w:drawing>
          <wp:inline distT="0" distB="0" distL="0" distR="0" wp14:anchorId="55A9A736" wp14:editId="6880A9B7">
            <wp:extent cx="165100" cy="1206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585" t="8494" r="89637" b="88461"/>
                    <a:stretch/>
                  </pic:blipFill>
                  <pic:spPr bwMode="auto">
                    <a:xfrm>
                      <a:off x="0" y="0"/>
                      <a:ext cx="165100" cy="120650"/>
                    </a:xfrm>
                    <a:prstGeom prst="rect">
                      <a:avLst/>
                    </a:prstGeom>
                    <a:ln>
                      <a:noFill/>
                    </a:ln>
                    <a:extLst>
                      <a:ext uri="{53640926-AAD7-44D8-BBD7-CCE9431645EC}">
                        <a14:shadowObscured xmlns:a14="http://schemas.microsoft.com/office/drawing/2010/main"/>
                      </a:ext>
                    </a:extLst>
                  </pic:spPr>
                </pic:pic>
              </a:graphicData>
            </a:graphic>
          </wp:inline>
        </w:drawing>
      </w:r>
      <w:r>
        <w:t xml:space="preserve"> to begin running the migration </w:t>
      </w:r>
      <w:r w:rsidR="0070297E">
        <w:t>workspace</w:t>
      </w:r>
      <w:r>
        <w:t>.</w:t>
      </w:r>
    </w:p>
    <w:p w14:paraId="21C1BF66" w14:textId="77777777" w:rsidR="00756B9F" w:rsidRDefault="00756B9F">
      <w:pPr>
        <w:rPr>
          <w:b/>
          <w:u w:val="single"/>
        </w:rPr>
      </w:pPr>
      <w:r>
        <w:rPr>
          <w:b/>
          <w:u w:val="single"/>
        </w:rPr>
        <w:br w:type="page"/>
      </w:r>
    </w:p>
    <w:p w14:paraId="57D38A04" w14:textId="77777777" w:rsidR="00E37205" w:rsidRDefault="00E37205" w:rsidP="00E37205">
      <w:pPr>
        <w:rPr>
          <w:b/>
          <w:u w:val="single"/>
        </w:rPr>
      </w:pPr>
      <w:r>
        <w:rPr>
          <w:b/>
          <w:u w:val="single"/>
        </w:rPr>
        <w:lastRenderedPageBreak/>
        <w:t>Applying the Asset Package to a Utility Network</w:t>
      </w:r>
    </w:p>
    <w:p w14:paraId="3D3B9C5F" w14:textId="24309FD5" w:rsidR="00327702" w:rsidRDefault="00310134" w:rsidP="00E37205">
      <w:r>
        <w:t xml:space="preserve">It is time to continue on with where we left off </w:t>
      </w:r>
      <w:r w:rsidR="00327702">
        <w:t xml:space="preserve">in our </w:t>
      </w:r>
      <w:r w:rsidR="00A152A8">
        <w:t>Electric</w:t>
      </w:r>
      <w:r w:rsidR="00327702">
        <w:t xml:space="preserve"> Utility Network Configuration: “</w:t>
      </w:r>
      <w:hyperlink r:id="rId29" w:anchor="GUID-45EC17EC-5A6C-471A-916B-91FB211F42E7" w:history="1">
        <w:r w:rsidR="00327702" w:rsidRPr="00327702">
          <w:rPr>
            <w:rStyle w:val="Hyperlink"/>
          </w:rPr>
          <w:t xml:space="preserve">Apply </w:t>
        </w:r>
        <w:r w:rsidR="00896E29">
          <w:rPr>
            <w:rStyle w:val="Hyperlink"/>
          </w:rPr>
          <w:t>the</w:t>
        </w:r>
        <w:r w:rsidR="00327702" w:rsidRPr="00327702">
          <w:rPr>
            <w:rStyle w:val="Hyperlink"/>
          </w:rPr>
          <w:t xml:space="preserve"> asset package</w:t>
        </w:r>
      </w:hyperlink>
      <w:r w:rsidR="00327702">
        <w:t xml:space="preserve">”.  The following information provides a different perspective of the steps as well as additional context around the migration of the sample data.  </w:t>
      </w:r>
    </w:p>
    <w:p w14:paraId="69629926" w14:textId="60041F91" w:rsidR="00E37205" w:rsidRDefault="00E37205" w:rsidP="00E37205">
      <w:r>
        <w:t>Once the data has been migrated to the staging asset package, the asset package will need to be applied to the utility network that was staged.  Using the ArcGIS Solutions’ “</w:t>
      </w:r>
      <w:r w:rsidR="00BC6944">
        <w:t>A</w:t>
      </w:r>
      <w:r>
        <w:t xml:space="preserve">pply </w:t>
      </w:r>
      <w:r w:rsidR="00BC6944">
        <w:t>A</w:t>
      </w:r>
      <w:r>
        <w:t xml:space="preserve">sset </w:t>
      </w:r>
      <w:r w:rsidR="00BC6944">
        <w:t>P</w:t>
      </w:r>
      <w:r>
        <w:t>ackage” tool:</w:t>
      </w:r>
    </w:p>
    <w:p w14:paraId="069A394D" w14:textId="77777777" w:rsidR="00E37205" w:rsidRDefault="00E37205" w:rsidP="004F1E1F">
      <w:pPr>
        <w:pStyle w:val="ListParagraph"/>
        <w:numPr>
          <w:ilvl w:val="0"/>
          <w:numId w:val="15"/>
        </w:numPr>
      </w:pPr>
      <w:r>
        <w:t>Add the location of the staging asset package</w:t>
      </w:r>
    </w:p>
    <w:p w14:paraId="6594E110" w14:textId="77777777" w:rsidR="00E37205" w:rsidRDefault="00E37205" w:rsidP="004F1E1F">
      <w:pPr>
        <w:pStyle w:val="ListParagraph"/>
        <w:numPr>
          <w:ilvl w:val="0"/>
          <w:numId w:val="15"/>
        </w:numPr>
      </w:pPr>
      <w:r>
        <w:t>Select the domains that will be applied</w:t>
      </w:r>
    </w:p>
    <w:p w14:paraId="1B8B1575" w14:textId="77777777" w:rsidR="00E37205" w:rsidRDefault="00E37205" w:rsidP="004F1E1F">
      <w:pPr>
        <w:pStyle w:val="ListParagraph"/>
        <w:numPr>
          <w:ilvl w:val="0"/>
          <w:numId w:val="15"/>
        </w:numPr>
      </w:pPr>
      <w:r>
        <w:t>Define the target utility network the asset package will be applied to</w:t>
      </w:r>
    </w:p>
    <w:p w14:paraId="41C2D988" w14:textId="77777777" w:rsidR="00E37205" w:rsidRDefault="00E37205" w:rsidP="004F1E1F">
      <w:pPr>
        <w:pStyle w:val="ListParagraph"/>
        <w:numPr>
          <w:ilvl w:val="0"/>
          <w:numId w:val="15"/>
        </w:numPr>
      </w:pPr>
      <w:r>
        <w:t>Select “Load Data” and “Calculate Spatial Index and Analyze”</w:t>
      </w:r>
    </w:p>
    <w:p w14:paraId="6B2020CD" w14:textId="77777777" w:rsidR="00E37205" w:rsidRPr="004F1E1F" w:rsidRDefault="00E37205" w:rsidP="00E37205"/>
    <w:p w14:paraId="4A9755FA" w14:textId="77777777" w:rsidR="00E37205" w:rsidRDefault="00E37205" w:rsidP="00C95407">
      <w:pPr>
        <w:jc w:val="center"/>
      </w:pPr>
      <w:r w:rsidRPr="00E37205">
        <w:rPr>
          <w:noProof/>
        </w:rPr>
        <w:drawing>
          <wp:inline distT="0" distB="0" distL="0" distR="0" wp14:anchorId="2AFBCF49" wp14:editId="194BFC63">
            <wp:extent cx="2108476" cy="290183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201" t="21474" r="1282" b="13462"/>
                    <a:stretch/>
                  </pic:blipFill>
                  <pic:spPr bwMode="auto">
                    <a:xfrm>
                      <a:off x="0" y="0"/>
                      <a:ext cx="2131767" cy="2933892"/>
                    </a:xfrm>
                    <a:prstGeom prst="rect">
                      <a:avLst/>
                    </a:prstGeom>
                    <a:ln>
                      <a:noFill/>
                    </a:ln>
                    <a:extLst>
                      <a:ext uri="{53640926-AAD7-44D8-BBD7-CCE9431645EC}">
                        <a14:shadowObscured xmlns:a14="http://schemas.microsoft.com/office/drawing/2010/main"/>
                      </a:ext>
                    </a:extLst>
                  </pic:spPr>
                </pic:pic>
              </a:graphicData>
            </a:graphic>
          </wp:inline>
        </w:drawing>
      </w:r>
    </w:p>
    <w:p w14:paraId="2ACA3B40" w14:textId="77777777" w:rsidR="00E37205" w:rsidRDefault="00E37205" w:rsidP="008E003F">
      <w:r>
        <w:t>This will load the staging asset package to the target utility network.</w:t>
      </w:r>
    </w:p>
    <w:tbl>
      <w:tblPr>
        <w:tblStyle w:val="TableGridLight"/>
        <w:tblW w:w="9516" w:type="dxa"/>
        <w:tblLook w:val="0000" w:firstRow="0" w:lastRow="0" w:firstColumn="0" w:lastColumn="0" w:noHBand="0" w:noVBand="0"/>
      </w:tblPr>
      <w:tblGrid>
        <w:gridCol w:w="774"/>
        <w:gridCol w:w="8742"/>
      </w:tblGrid>
      <w:tr w:rsidR="00756B9F" w14:paraId="235F55DB" w14:textId="77777777" w:rsidTr="00DB759D">
        <w:trPr>
          <w:trHeight w:val="377"/>
        </w:trPr>
        <w:tc>
          <w:tcPr>
            <w:tcW w:w="774" w:type="dxa"/>
          </w:tcPr>
          <w:p w14:paraId="2B4FE184" w14:textId="77777777" w:rsidR="00756B9F" w:rsidRDefault="00756B9F" w:rsidP="00DB759D">
            <w:pPr>
              <w:pStyle w:val="EsriProposalBodyText"/>
              <w:ind w:left="-36"/>
              <w:jc w:val="center"/>
            </w:pPr>
            <w:r>
              <w:rPr>
                <w:rFonts w:ascii="Webdings" w:hAnsi="Webdings"/>
                <w:color w:val="4472C4"/>
                <w:sz w:val="44"/>
                <w:szCs w:val="44"/>
              </w:rPr>
              <w:t></w:t>
            </w:r>
          </w:p>
        </w:tc>
        <w:tc>
          <w:tcPr>
            <w:tcW w:w="8742" w:type="dxa"/>
          </w:tcPr>
          <w:p w14:paraId="328B4192" w14:textId="77777777" w:rsidR="00756B9F" w:rsidRPr="00EE20F8" w:rsidRDefault="001A13AC" w:rsidP="00EE20F8">
            <w:pPr>
              <w:pStyle w:val="EsriTableBullet"/>
              <w:numPr>
                <w:ilvl w:val="0"/>
                <w:numId w:val="0"/>
              </w:numPr>
              <w:ind w:left="432"/>
              <w:rPr>
                <w:rFonts w:asciiTheme="minorHAnsi" w:hAnsiTheme="minorHAnsi" w:cstheme="minorHAnsi"/>
                <w:sz w:val="22"/>
              </w:rPr>
            </w:pPr>
            <w:r w:rsidRPr="00EE20F8">
              <w:rPr>
                <w:rFonts w:asciiTheme="minorHAnsi" w:hAnsiTheme="minorHAnsi"/>
                <w:sz w:val="22"/>
              </w:rPr>
              <w:t>When applying the asset package to the utility network, the files used to apply the properties of the asset package are written to the “AP workspace” folder; such as the associations and rules.</w:t>
            </w:r>
          </w:p>
        </w:tc>
      </w:tr>
    </w:tbl>
    <w:p w14:paraId="1B6D87E8" w14:textId="77777777" w:rsidR="001A13AC" w:rsidRDefault="001A13AC" w:rsidP="008E003F"/>
    <w:p w14:paraId="54037E7C" w14:textId="77777777" w:rsidR="00273B02" w:rsidRDefault="00C70CBE" w:rsidP="008E003F">
      <w:r>
        <w:t xml:space="preserve">With the asset package applied to the utility network, run the “Enable Topology” geoprocessing tool.  By selecting the “Only generate errors” option, you can validate the quality and suitability of the migration for the utility network.  </w:t>
      </w:r>
    </w:p>
    <w:p w14:paraId="25184586" w14:textId="77777777" w:rsidR="00C70CBE" w:rsidRDefault="00C70CBE" w:rsidP="008E003F"/>
    <w:p w14:paraId="2F2FDD6D" w14:textId="77777777" w:rsidR="00C70CBE" w:rsidRDefault="00C70CBE" w:rsidP="00C95407">
      <w:pPr>
        <w:jc w:val="center"/>
      </w:pPr>
      <w:r>
        <w:rPr>
          <w:noProof/>
        </w:rPr>
        <w:lastRenderedPageBreak/>
        <w:drawing>
          <wp:inline distT="0" distB="0" distL="0" distR="0" wp14:anchorId="131E25C7" wp14:editId="069C0589">
            <wp:extent cx="1595838" cy="3117451"/>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11" t="21956" r="3419" b="10737"/>
                    <a:stretch/>
                  </pic:blipFill>
                  <pic:spPr bwMode="auto">
                    <a:xfrm>
                      <a:off x="0" y="0"/>
                      <a:ext cx="1600478" cy="3126515"/>
                    </a:xfrm>
                    <a:prstGeom prst="rect">
                      <a:avLst/>
                    </a:prstGeom>
                    <a:ln>
                      <a:noFill/>
                    </a:ln>
                    <a:extLst>
                      <a:ext uri="{53640926-AAD7-44D8-BBD7-CCE9431645EC}">
                        <a14:shadowObscured xmlns:a14="http://schemas.microsoft.com/office/drawing/2010/main"/>
                      </a:ext>
                    </a:extLst>
                  </pic:spPr>
                </pic:pic>
              </a:graphicData>
            </a:graphic>
          </wp:inline>
        </w:drawing>
      </w:r>
    </w:p>
    <w:p w14:paraId="5A4E7DD5" w14:textId="77777777" w:rsidR="00C70CBE" w:rsidRDefault="00C70CBE" w:rsidP="008E003F">
      <w:r>
        <w:t xml:space="preserve">At this stage, the topology errors identify </w:t>
      </w:r>
      <w:r w:rsidR="001A13AC">
        <w:t>distinct items</w:t>
      </w:r>
      <w:r>
        <w:t xml:space="preserve"> that you may need to reconsider:</w:t>
      </w:r>
    </w:p>
    <w:p w14:paraId="103E290D" w14:textId="77777777" w:rsidR="00C70CBE" w:rsidRDefault="00C70CBE" w:rsidP="004F1E1F">
      <w:pPr>
        <w:pStyle w:val="ListParagraph"/>
        <w:numPr>
          <w:ilvl w:val="0"/>
          <w:numId w:val="16"/>
        </w:numPr>
      </w:pPr>
      <w:r>
        <w:t>Data mapping issues in the schema mapper that result in rule violations</w:t>
      </w:r>
    </w:p>
    <w:p w14:paraId="3BB994F1" w14:textId="77777777" w:rsidR="00C70CBE" w:rsidRDefault="00C70CBE" w:rsidP="004F1E1F">
      <w:pPr>
        <w:pStyle w:val="ListParagraph"/>
        <w:numPr>
          <w:ilvl w:val="0"/>
          <w:numId w:val="16"/>
        </w:numPr>
      </w:pPr>
      <w:r>
        <w:t>Bad data that result in rule violations</w:t>
      </w:r>
      <w:r w:rsidR="001A13AC">
        <w:t>:</w:t>
      </w:r>
    </w:p>
    <w:p w14:paraId="5993A463" w14:textId="77777777" w:rsidR="00C70CBE" w:rsidRDefault="00C70CBE" w:rsidP="004F1E1F">
      <w:pPr>
        <w:pStyle w:val="ListParagraph"/>
        <w:numPr>
          <w:ilvl w:val="1"/>
          <w:numId w:val="16"/>
        </w:numPr>
      </w:pPr>
      <w:r>
        <w:t>Stacked features</w:t>
      </w:r>
    </w:p>
    <w:p w14:paraId="101644B5" w14:textId="77777777" w:rsidR="00C70CBE" w:rsidRDefault="00C70CBE" w:rsidP="004F1E1F">
      <w:pPr>
        <w:pStyle w:val="ListParagraph"/>
        <w:numPr>
          <w:ilvl w:val="0"/>
          <w:numId w:val="16"/>
        </w:numPr>
      </w:pPr>
      <w:r>
        <w:t>Utility network rules that need to be updated to support data</w:t>
      </w:r>
    </w:p>
    <w:tbl>
      <w:tblPr>
        <w:tblStyle w:val="TableGridLight"/>
        <w:tblW w:w="9516" w:type="dxa"/>
        <w:tblLook w:val="0000" w:firstRow="0" w:lastRow="0" w:firstColumn="0" w:lastColumn="0" w:noHBand="0" w:noVBand="0"/>
      </w:tblPr>
      <w:tblGrid>
        <w:gridCol w:w="774"/>
        <w:gridCol w:w="8742"/>
      </w:tblGrid>
      <w:tr w:rsidR="001A13AC" w14:paraId="746C6A61" w14:textId="77777777" w:rsidTr="00DB759D">
        <w:trPr>
          <w:trHeight w:val="377"/>
        </w:trPr>
        <w:tc>
          <w:tcPr>
            <w:tcW w:w="774" w:type="dxa"/>
          </w:tcPr>
          <w:p w14:paraId="415685F5" w14:textId="77777777" w:rsidR="001A13AC" w:rsidRDefault="001A13AC" w:rsidP="00DB759D">
            <w:pPr>
              <w:pStyle w:val="EsriProposalBodyText"/>
              <w:ind w:left="-36"/>
              <w:jc w:val="center"/>
            </w:pPr>
            <w:r>
              <w:rPr>
                <w:rFonts w:ascii="Webdings" w:hAnsi="Webdings"/>
                <w:color w:val="4472C4"/>
                <w:sz w:val="44"/>
                <w:szCs w:val="44"/>
              </w:rPr>
              <w:t></w:t>
            </w:r>
          </w:p>
        </w:tc>
        <w:tc>
          <w:tcPr>
            <w:tcW w:w="8742" w:type="dxa"/>
          </w:tcPr>
          <w:p w14:paraId="2F5DD64E" w14:textId="77777777" w:rsidR="001A13AC" w:rsidRPr="00EE20F8" w:rsidRDefault="001A13AC" w:rsidP="00EE20F8">
            <w:pPr>
              <w:pStyle w:val="EsriTableBullet"/>
              <w:numPr>
                <w:ilvl w:val="0"/>
                <w:numId w:val="0"/>
              </w:numPr>
              <w:ind w:left="432"/>
              <w:rPr>
                <w:rFonts w:asciiTheme="minorHAnsi" w:hAnsiTheme="minorHAnsi"/>
                <w:sz w:val="22"/>
              </w:rPr>
            </w:pPr>
            <w:r w:rsidRPr="00EE20F8">
              <w:rPr>
                <w:rFonts w:asciiTheme="minorHAnsi" w:hAnsiTheme="minorHAnsi"/>
                <w:sz w:val="22"/>
              </w:rPr>
              <w:t>The sample staging asset package and the migration tools themselves have mappings that result in some of the errors described above.  This is by design to familiarize you with:</w:t>
            </w:r>
          </w:p>
          <w:p w14:paraId="3DF3410F" w14:textId="77777777" w:rsidR="001A13AC" w:rsidRPr="00EE20F8" w:rsidRDefault="001A13AC" w:rsidP="00C95407">
            <w:pPr>
              <w:pStyle w:val="EsriTableBullet"/>
              <w:numPr>
                <w:ilvl w:val="1"/>
                <w:numId w:val="23"/>
              </w:numPr>
              <w:spacing w:after="0"/>
              <w:rPr>
                <w:rFonts w:asciiTheme="minorHAnsi" w:hAnsiTheme="minorHAnsi"/>
                <w:sz w:val="22"/>
              </w:rPr>
            </w:pPr>
            <w:r w:rsidRPr="00EE20F8">
              <w:rPr>
                <w:rFonts w:asciiTheme="minorHAnsi" w:hAnsiTheme="minorHAnsi"/>
                <w:sz w:val="22"/>
              </w:rPr>
              <w:t>Data quality issues</w:t>
            </w:r>
          </w:p>
          <w:p w14:paraId="3813A44E" w14:textId="77777777" w:rsidR="001A13AC" w:rsidRPr="00EE20F8" w:rsidRDefault="001A13AC" w:rsidP="00C95407">
            <w:pPr>
              <w:pStyle w:val="EsriTableBullet"/>
              <w:numPr>
                <w:ilvl w:val="1"/>
                <w:numId w:val="23"/>
              </w:numPr>
              <w:spacing w:after="0"/>
              <w:rPr>
                <w:rFonts w:asciiTheme="minorHAnsi" w:hAnsiTheme="minorHAnsi"/>
                <w:sz w:val="22"/>
              </w:rPr>
            </w:pPr>
            <w:r w:rsidRPr="00EE20F8">
              <w:rPr>
                <w:rFonts w:asciiTheme="minorHAnsi" w:hAnsiTheme="minorHAnsi"/>
                <w:sz w:val="22"/>
              </w:rPr>
              <w:t>Importance of understanding your source data and the target asset package</w:t>
            </w:r>
          </w:p>
          <w:p w14:paraId="64932597" w14:textId="77777777" w:rsidR="001A13AC" w:rsidRPr="00EE20F8" w:rsidRDefault="001A13AC" w:rsidP="00C95407">
            <w:pPr>
              <w:pStyle w:val="EsriTableBullet"/>
              <w:numPr>
                <w:ilvl w:val="1"/>
                <w:numId w:val="23"/>
              </w:numPr>
              <w:spacing w:after="0"/>
              <w:rPr>
                <w:rFonts w:asciiTheme="minorHAnsi" w:hAnsiTheme="minorHAnsi"/>
                <w:sz w:val="22"/>
              </w:rPr>
            </w:pPr>
            <w:r w:rsidRPr="00EE20F8">
              <w:rPr>
                <w:rFonts w:asciiTheme="minorHAnsi" w:hAnsiTheme="minorHAnsi"/>
                <w:sz w:val="22"/>
              </w:rPr>
              <w:t>Importance of data mapping</w:t>
            </w:r>
          </w:p>
          <w:p w14:paraId="7C160937" w14:textId="77777777" w:rsidR="001A13AC" w:rsidRPr="001A13AC" w:rsidRDefault="001A13AC" w:rsidP="00C95407">
            <w:pPr>
              <w:pStyle w:val="EsriTableBullet"/>
              <w:numPr>
                <w:ilvl w:val="1"/>
                <w:numId w:val="23"/>
              </w:numPr>
              <w:rPr>
                <w:rFonts w:asciiTheme="minorHAnsi" w:hAnsiTheme="minorHAnsi"/>
                <w:i/>
                <w:sz w:val="22"/>
              </w:rPr>
            </w:pPr>
            <w:r w:rsidRPr="00EE20F8">
              <w:rPr>
                <w:rFonts w:asciiTheme="minorHAnsi" w:hAnsiTheme="minorHAnsi"/>
                <w:sz w:val="22"/>
              </w:rPr>
              <w:t>Understanding utility network rules</w:t>
            </w:r>
          </w:p>
        </w:tc>
      </w:tr>
    </w:tbl>
    <w:p w14:paraId="7E39FE8D" w14:textId="77777777" w:rsidR="001A13AC" w:rsidRDefault="001A13AC" w:rsidP="00C70CBE">
      <w:pPr>
        <w:rPr>
          <w:i/>
        </w:rPr>
      </w:pPr>
    </w:p>
    <w:p w14:paraId="11E7560B" w14:textId="77777777" w:rsidR="00273B02" w:rsidRDefault="00273B02" w:rsidP="004F1E1F">
      <w:pPr>
        <w:jc w:val="center"/>
      </w:pPr>
      <w:r w:rsidRPr="00273B02">
        <w:rPr>
          <w:noProof/>
        </w:rPr>
        <w:lastRenderedPageBreak/>
        <w:drawing>
          <wp:inline distT="0" distB="0" distL="0" distR="0" wp14:anchorId="2A8CFBC3" wp14:editId="7DA33B02">
            <wp:extent cx="4260850" cy="249597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62" t="3206" r="1283" b="10897"/>
                    <a:stretch/>
                  </pic:blipFill>
                  <pic:spPr bwMode="auto">
                    <a:xfrm>
                      <a:off x="0" y="0"/>
                      <a:ext cx="4266177" cy="2499094"/>
                    </a:xfrm>
                    <a:prstGeom prst="rect">
                      <a:avLst/>
                    </a:prstGeom>
                    <a:ln>
                      <a:noFill/>
                    </a:ln>
                    <a:extLst>
                      <a:ext uri="{53640926-AAD7-44D8-BBD7-CCE9431645EC}">
                        <a14:shadowObscured xmlns:a14="http://schemas.microsoft.com/office/drawing/2010/main"/>
                      </a:ext>
                    </a:extLst>
                  </pic:spPr>
                </pic:pic>
              </a:graphicData>
            </a:graphic>
          </wp:inline>
        </w:drawing>
      </w:r>
    </w:p>
    <w:p w14:paraId="72DCB058" w14:textId="77777777" w:rsidR="004F1E1F" w:rsidRDefault="004F1E1F" w:rsidP="00E457C5">
      <w:r>
        <w:t>The errors in the staging asset package can be resolved in one of several ways:</w:t>
      </w:r>
    </w:p>
    <w:p w14:paraId="176623B2" w14:textId="77777777" w:rsidR="004F1E1F" w:rsidRDefault="004F1E1F" w:rsidP="00E457C5">
      <w:pPr>
        <w:pStyle w:val="ListParagraph"/>
        <w:numPr>
          <w:ilvl w:val="0"/>
          <w:numId w:val="21"/>
        </w:numPr>
      </w:pPr>
      <w:r>
        <w:t>Update the rules in the utility network</w:t>
      </w:r>
    </w:p>
    <w:p w14:paraId="447423BA" w14:textId="77777777" w:rsidR="004F1E1F" w:rsidRDefault="004F1E1F" w:rsidP="00E457C5">
      <w:pPr>
        <w:pStyle w:val="ListParagraph"/>
        <w:numPr>
          <w:ilvl w:val="0"/>
          <w:numId w:val="21"/>
        </w:numPr>
      </w:pPr>
      <w:r>
        <w:t>Update the schema mapper spreadsheet by mapping to actual devices rather than “Unknown”</w:t>
      </w:r>
    </w:p>
    <w:p w14:paraId="368B7C06" w14:textId="77777777" w:rsidR="004F1E1F" w:rsidRPr="004F1E1F" w:rsidRDefault="004F1E1F" w:rsidP="00E457C5">
      <w:pPr>
        <w:pStyle w:val="ListParagraph"/>
        <w:numPr>
          <w:ilvl w:val="0"/>
          <w:numId w:val="21"/>
        </w:numPr>
      </w:pPr>
      <w:r>
        <w:t>Resolve data issues in the source da</w:t>
      </w:r>
      <w:r w:rsidR="00E457C5">
        <w:t>ta</w:t>
      </w:r>
    </w:p>
    <w:tbl>
      <w:tblPr>
        <w:tblStyle w:val="TableGridLight"/>
        <w:tblW w:w="9516" w:type="dxa"/>
        <w:tblLook w:val="0000" w:firstRow="0" w:lastRow="0" w:firstColumn="0" w:lastColumn="0" w:noHBand="0" w:noVBand="0"/>
      </w:tblPr>
      <w:tblGrid>
        <w:gridCol w:w="774"/>
        <w:gridCol w:w="8742"/>
      </w:tblGrid>
      <w:tr w:rsidR="00F762FE" w14:paraId="7C9BB4F8" w14:textId="77777777" w:rsidTr="00CC524D">
        <w:trPr>
          <w:trHeight w:val="377"/>
        </w:trPr>
        <w:tc>
          <w:tcPr>
            <w:tcW w:w="774" w:type="dxa"/>
          </w:tcPr>
          <w:p w14:paraId="1E6A7A8C" w14:textId="77777777" w:rsidR="00F762FE" w:rsidRDefault="00F762FE" w:rsidP="00CC524D">
            <w:pPr>
              <w:pStyle w:val="EsriProposalBodyText"/>
              <w:ind w:left="-36"/>
              <w:jc w:val="center"/>
            </w:pPr>
            <w:r>
              <w:rPr>
                <w:rFonts w:ascii="Webdings" w:hAnsi="Webdings"/>
                <w:color w:val="4472C4"/>
                <w:sz w:val="44"/>
                <w:szCs w:val="44"/>
              </w:rPr>
              <w:t></w:t>
            </w:r>
          </w:p>
        </w:tc>
        <w:tc>
          <w:tcPr>
            <w:tcW w:w="8742" w:type="dxa"/>
          </w:tcPr>
          <w:p w14:paraId="75EC12D7" w14:textId="77777777" w:rsidR="00F762FE" w:rsidRPr="00EE20F8" w:rsidRDefault="00F762FE" w:rsidP="00CC524D">
            <w:pPr>
              <w:pStyle w:val="EsriTableBullet"/>
              <w:numPr>
                <w:ilvl w:val="0"/>
                <w:numId w:val="0"/>
              </w:numPr>
              <w:ind w:left="432"/>
              <w:rPr>
                <w:rFonts w:asciiTheme="minorHAnsi" w:hAnsiTheme="minorHAnsi" w:cstheme="minorHAnsi"/>
                <w:sz w:val="22"/>
              </w:rPr>
            </w:pPr>
            <w:r>
              <w:rPr>
                <w:rFonts w:asciiTheme="minorHAnsi" w:hAnsiTheme="minorHAnsi"/>
                <w:sz w:val="22"/>
              </w:rPr>
              <w:t xml:space="preserve">After loading your own </w:t>
            </w:r>
            <w:proofErr w:type="gramStart"/>
            <w:r>
              <w:rPr>
                <w:rFonts w:asciiTheme="minorHAnsi" w:hAnsiTheme="minorHAnsi"/>
                <w:sz w:val="22"/>
              </w:rPr>
              <w:t>data</w:t>
            </w:r>
            <w:proofErr w:type="gramEnd"/>
            <w:r>
              <w:rPr>
                <w:rFonts w:asciiTheme="minorHAnsi" w:hAnsiTheme="minorHAnsi"/>
                <w:sz w:val="22"/>
              </w:rPr>
              <w:t xml:space="preserve"> you will need perform additional edits to create associations between features and assign features as controllers for your subnetworks.</w:t>
            </w:r>
          </w:p>
        </w:tc>
      </w:tr>
    </w:tbl>
    <w:p w14:paraId="4B46715E" w14:textId="520048B4" w:rsidR="00C95407" w:rsidRPr="00273B02" w:rsidRDefault="00C95407" w:rsidP="008E003F"/>
    <w:sectPr w:rsidR="00C95407" w:rsidRPr="00273B0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Howard Crothers" w:date="2019-03-22T09:09:00Z" w:initials="HC">
    <w:p w14:paraId="6F69E5AD" w14:textId="5FF641E6" w:rsidR="00BF1173" w:rsidRDefault="00BF1173">
      <w:pPr>
        <w:pStyle w:val="CommentText"/>
      </w:pPr>
      <w:r>
        <w:rPr>
          <w:rStyle w:val="CommentReference"/>
        </w:rPr>
        <w:annotationRef/>
      </w:r>
      <w:r>
        <w:t>I thought John’s Email said FME 2018?</w:t>
      </w:r>
    </w:p>
  </w:comment>
  <w:comment w:id="45" w:author="Howard Crothers" w:date="2019-03-22T09:46:00Z" w:initials="HC">
    <w:p w14:paraId="0E6EB58A" w14:textId="5E144E0A" w:rsidR="009E3D12" w:rsidRDefault="009E3D12">
      <w:pPr>
        <w:pStyle w:val="CommentText"/>
      </w:pPr>
      <w:r>
        <w:rPr>
          <w:rStyle w:val="CommentReference"/>
        </w:rPr>
        <w:annotationRef/>
      </w:r>
      <w:r>
        <w:t>Should this be a substation?</w:t>
      </w:r>
    </w:p>
  </w:comment>
  <w:comment w:id="53" w:author="Howard Crothers" w:date="2019-03-22T09:47:00Z" w:initials="HC">
    <w:p w14:paraId="0F05FF97" w14:textId="5035759D" w:rsidR="00141BB8" w:rsidRDefault="00141BB8">
      <w:pPr>
        <w:pStyle w:val="CommentText"/>
      </w:pPr>
      <w:r>
        <w:rPr>
          <w:rStyle w:val="CommentReference"/>
        </w:rPr>
        <w:annotationRef/>
      </w:r>
      <w:r>
        <w:t>?</w:t>
      </w:r>
    </w:p>
  </w:comment>
  <w:comment w:id="54" w:author="Howard Crothers" w:date="2019-03-22T09:47:00Z" w:initials="HC">
    <w:p w14:paraId="6EF1D948" w14:textId="37C6962C" w:rsidR="00141BB8" w:rsidRDefault="00141BB8">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69E5AD" w15:done="0"/>
  <w15:commentEx w15:paraId="0E6EB58A" w15:done="0"/>
  <w15:commentEx w15:paraId="0F05FF97" w15:done="0"/>
  <w15:commentEx w15:paraId="6EF1D9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69E5AD" w16cid:durableId="203F24C0"/>
  <w16cid:commentId w16cid:paraId="0E6EB58A" w16cid:durableId="203F2D71"/>
  <w16cid:commentId w16cid:paraId="0F05FF97" w16cid:durableId="203F2DAD"/>
  <w16cid:commentId w16cid:paraId="6EF1D948" w16cid:durableId="203F2D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D5209"/>
    <w:multiLevelType w:val="hybridMultilevel"/>
    <w:tmpl w:val="CAEC5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A3668"/>
    <w:multiLevelType w:val="hybridMultilevel"/>
    <w:tmpl w:val="618CCDC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37F83"/>
    <w:multiLevelType w:val="hybridMultilevel"/>
    <w:tmpl w:val="F76EED1E"/>
    <w:lvl w:ilvl="0" w:tplc="A156D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0822E3"/>
    <w:multiLevelType w:val="hybridMultilevel"/>
    <w:tmpl w:val="1DC69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96D6C"/>
    <w:multiLevelType w:val="hybridMultilevel"/>
    <w:tmpl w:val="4282D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155423"/>
    <w:multiLevelType w:val="hybridMultilevel"/>
    <w:tmpl w:val="3028D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A61CBF"/>
    <w:multiLevelType w:val="hybridMultilevel"/>
    <w:tmpl w:val="E324983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 w15:restartNumberingAfterBreak="0">
    <w:nsid w:val="2009360B"/>
    <w:multiLevelType w:val="hybridMultilevel"/>
    <w:tmpl w:val="F4AC1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000E2"/>
    <w:multiLevelType w:val="hybridMultilevel"/>
    <w:tmpl w:val="FFF4F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4F1CF7"/>
    <w:multiLevelType w:val="hybridMultilevel"/>
    <w:tmpl w:val="C966F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668D"/>
    <w:multiLevelType w:val="multilevel"/>
    <w:tmpl w:val="1716E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1F56FF"/>
    <w:multiLevelType w:val="hybridMultilevel"/>
    <w:tmpl w:val="78F26E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10C7C"/>
    <w:multiLevelType w:val="multilevel"/>
    <w:tmpl w:val="6394C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37292C"/>
    <w:multiLevelType w:val="hybridMultilevel"/>
    <w:tmpl w:val="52BA0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4E3452"/>
    <w:multiLevelType w:val="hybridMultilevel"/>
    <w:tmpl w:val="0340E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C02791"/>
    <w:multiLevelType w:val="hybridMultilevel"/>
    <w:tmpl w:val="54E2E640"/>
    <w:lvl w:ilvl="0" w:tplc="C6728708">
      <w:numFmt w:val="bullet"/>
      <w:pStyle w:val="EsriTableBullet"/>
      <w:lvlText w:val="•"/>
      <w:lvlJc w:val="left"/>
      <w:pPr>
        <w:ind w:left="1080" w:hanging="72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3F5244"/>
    <w:multiLevelType w:val="hybridMultilevel"/>
    <w:tmpl w:val="79EE3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071134"/>
    <w:multiLevelType w:val="hybridMultilevel"/>
    <w:tmpl w:val="282463EC"/>
    <w:lvl w:ilvl="0" w:tplc="273ECBCE">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8" w15:restartNumberingAfterBreak="0">
    <w:nsid w:val="528C1C41"/>
    <w:multiLevelType w:val="hybridMultilevel"/>
    <w:tmpl w:val="6518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257171"/>
    <w:multiLevelType w:val="hybridMultilevel"/>
    <w:tmpl w:val="95CE7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9F4E3F"/>
    <w:multiLevelType w:val="hybridMultilevel"/>
    <w:tmpl w:val="340616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AF11D4"/>
    <w:multiLevelType w:val="hybridMultilevel"/>
    <w:tmpl w:val="6CB25C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8318A"/>
    <w:multiLevelType w:val="hybridMultilevel"/>
    <w:tmpl w:val="92FA1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98500F"/>
    <w:multiLevelType w:val="hybridMultilevel"/>
    <w:tmpl w:val="2CECB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C92463"/>
    <w:multiLevelType w:val="hybridMultilevel"/>
    <w:tmpl w:val="42C00D74"/>
    <w:lvl w:ilvl="0" w:tplc="273ECBCE">
      <w:numFmt w:val="bullet"/>
      <w:lvlText w:val="-"/>
      <w:lvlJc w:val="left"/>
      <w:pPr>
        <w:ind w:left="405"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E3067B"/>
    <w:multiLevelType w:val="hybridMultilevel"/>
    <w:tmpl w:val="4E9AC77A"/>
    <w:lvl w:ilvl="0" w:tplc="A268E420">
      <w:numFmt w:val="bullet"/>
      <w:lvlText w:val="-"/>
      <w:lvlJc w:val="left"/>
      <w:pPr>
        <w:ind w:left="465" w:hanging="360"/>
      </w:pPr>
      <w:rPr>
        <w:rFonts w:ascii="Calibri" w:eastAsiaTheme="minorHAnsi" w:hAnsi="Calibri" w:cs="Calibri" w:hint="default"/>
        <w:sz w:val="16"/>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26" w15:restartNumberingAfterBreak="0">
    <w:nsid w:val="676B47F1"/>
    <w:multiLevelType w:val="hybridMultilevel"/>
    <w:tmpl w:val="424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E475C4"/>
    <w:multiLevelType w:val="hybridMultilevel"/>
    <w:tmpl w:val="6CC8C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C338F2"/>
    <w:multiLevelType w:val="hybridMultilevel"/>
    <w:tmpl w:val="728E4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E30C72"/>
    <w:multiLevelType w:val="multilevel"/>
    <w:tmpl w:val="269A4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63E7"/>
    <w:multiLevelType w:val="hybridMultilevel"/>
    <w:tmpl w:val="D64CD8DC"/>
    <w:lvl w:ilvl="0" w:tplc="04090001">
      <w:start w:val="1"/>
      <w:numFmt w:val="bullet"/>
      <w:lvlText w:val=""/>
      <w:lvlJc w:val="left"/>
      <w:pPr>
        <w:ind w:left="770" w:hanging="360"/>
      </w:pPr>
      <w:rPr>
        <w:rFonts w:ascii="Symbol" w:hAnsi="Symbol" w:hint="default"/>
      </w:rPr>
    </w:lvl>
    <w:lvl w:ilvl="1" w:tplc="04090003">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1" w15:restartNumberingAfterBreak="0">
    <w:nsid w:val="78D55FD5"/>
    <w:multiLevelType w:val="hybridMultilevel"/>
    <w:tmpl w:val="682AB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4D3EE8"/>
    <w:multiLevelType w:val="hybridMultilevel"/>
    <w:tmpl w:val="982C51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DCE1488"/>
    <w:multiLevelType w:val="hybridMultilevel"/>
    <w:tmpl w:val="A6A6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24"/>
  </w:num>
  <w:num w:numId="4">
    <w:abstractNumId w:val="6"/>
  </w:num>
  <w:num w:numId="5">
    <w:abstractNumId w:val="12"/>
  </w:num>
  <w:num w:numId="6">
    <w:abstractNumId w:val="19"/>
  </w:num>
  <w:num w:numId="7">
    <w:abstractNumId w:val="10"/>
  </w:num>
  <w:num w:numId="8">
    <w:abstractNumId w:val="29"/>
  </w:num>
  <w:num w:numId="9">
    <w:abstractNumId w:val="3"/>
  </w:num>
  <w:num w:numId="10">
    <w:abstractNumId w:val="1"/>
  </w:num>
  <w:num w:numId="11">
    <w:abstractNumId w:val="11"/>
  </w:num>
  <w:num w:numId="12">
    <w:abstractNumId w:val="0"/>
  </w:num>
  <w:num w:numId="13">
    <w:abstractNumId w:val="21"/>
  </w:num>
  <w:num w:numId="14">
    <w:abstractNumId w:val="33"/>
  </w:num>
  <w:num w:numId="15">
    <w:abstractNumId w:val="18"/>
  </w:num>
  <w:num w:numId="16">
    <w:abstractNumId w:val="30"/>
  </w:num>
  <w:num w:numId="17">
    <w:abstractNumId w:val="13"/>
  </w:num>
  <w:num w:numId="18">
    <w:abstractNumId w:val="5"/>
  </w:num>
  <w:num w:numId="19">
    <w:abstractNumId w:val="7"/>
  </w:num>
  <w:num w:numId="20">
    <w:abstractNumId w:val="25"/>
  </w:num>
  <w:num w:numId="21">
    <w:abstractNumId w:val="26"/>
  </w:num>
  <w:num w:numId="22">
    <w:abstractNumId w:val="4"/>
  </w:num>
  <w:num w:numId="23">
    <w:abstractNumId w:val="15"/>
  </w:num>
  <w:num w:numId="24">
    <w:abstractNumId w:val="31"/>
  </w:num>
  <w:num w:numId="25">
    <w:abstractNumId w:val="23"/>
  </w:num>
  <w:num w:numId="26">
    <w:abstractNumId w:val="8"/>
  </w:num>
  <w:num w:numId="27">
    <w:abstractNumId w:val="28"/>
  </w:num>
  <w:num w:numId="28">
    <w:abstractNumId w:val="14"/>
  </w:num>
  <w:num w:numId="29">
    <w:abstractNumId w:val="22"/>
  </w:num>
  <w:num w:numId="30">
    <w:abstractNumId w:val="20"/>
  </w:num>
  <w:num w:numId="31">
    <w:abstractNumId w:val="2"/>
  </w:num>
  <w:num w:numId="32">
    <w:abstractNumId w:val="32"/>
  </w:num>
  <w:num w:numId="33">
    <w:abstractNumId w:val="27"/>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E8"/>
    <w:rsid w:val="00003407"/>
    <w:rsid w:val="00024218"/>
    <w:rsid w:val="00032261"/>
    <w:rsid w:val="00041830"/>
    <w:rsid w:val="0005233E"/>
    <w:rsid w:val="00062620"/>
    <w:rsid w:val="0006373B"/>
    <w:rsid w:val="00085CCC"/>
    <w:rsid w:val="000A2D2B"/>
    <w:rsid w:val="000A3788"/>
    <w:rsid w:val="000B32DB"/>
    <w:rsid w:val="000D4160"/>
    <w:rsid w:val="001026E6"/>
    <w:rsid w:val="0010345F"/>
    <w:rsid w:val="00104E94"/>
    <w:rsid w:val="00111891"/>
    <w:rsid w:val="00141BB8"/>
    <w:rsid w:val="00161C57"/>
    <w:rsid w:val="001639F2"/>
    <w:rsid w:val="001A13AC"/>
    <w:rsid w:val="001A2942"/>
    <w:rsid w:val="001A3D49"/>
    <w:rsid w:val="001A4750"/>
    <w:rsid w:val="001D0EF6"/>
    <w:rsid w:val="001F303B"/>
    <w:rsid w:val="001F5908"/>
    <w:rsid w:val="00206352"/>
    <w:rsid w:val="002407BA"/>
    <w:rsid w:val="00241061"/>
    <w:rsid w:val="00270A0E"/>
    <w:rsid w:val="00273B02"/>
    <w:rsid w:val="00292E5B"/>
    <w:rsid w:val="00293B11"/>
    <w:rsid w:val="002C027D"/>
    <w:rsid w:val="002C4BBB"/>
    <w:rsid w:val="002C742E"/>
    <w:rsid w:val="002E3578"/>
    <w:rsid w:val="002F1A20"/>
    <w:rsid w:val="003028B1"/>
    <w:rsid w:val="00310134"/>
    <w:rsid w:val="003137AF"/>
    <w:rsid w:val="003244F8"/>
    <w:rsid w:val="00327702"/>
    <w:rsid w:val="00334CF6"/>
    <w:rsid w:val="0035128D"/>
    <w:rsid w:val="0035664E"/>
    <w:rsid w:val="00360E5C"/>
    <w:rsid w:val="00360EFE"/>
    <w:rsid w:val="003A4F4A"/>
    <w:rsid w:val="003A62C6"/>
    <w:rsid w:val="003B4995"/>
    <w:rsid w:val="003C0267"/>
    <w:rsid w:val="003C6468"/>
    <w:rsid w:val="003D1F66"/>
    <w:rsid w:val="003D2029"/>
    <w:rsid w:val="003F426D"/>
    <w:rsid w:val="004228F4"/>
    <w:rsid w:val="004349D4"/>
    <w:rsid w:val="00451F08"/>
    <w:rsid w:val="00467100"/>
    <w:rsid w:val="004A5F6E"/>
    <w:rsid w:val="004C05FD"/>
    <w:rsid w:val="004E2465"/>
    <w:rsid w:val="004F1E1F"/>
    <w:rsid w:val="004F70D7"/>
    <w:rsid w:val="005167CC"/>
    <w:rsid w:val="005308D0"/>
    <w:rsid w:val="005362E8"/>
    <w:rsid w:val="00565F99"/>
    <w:rsid w:val="00571EE7"/>
    <w:rsid w:val="005848E7"/>
    <w:rsid w:val="00585253"/>
    <w:rsid w:val="005976CA"/>
    <w:rsid w:val="005A24DD"/>
    <w:rsid w:val="005A4E8E"/>
    <w:rsid w:val="005B7AD5"/>
    <w:rsid w:val="005C0A42"/>
    <w:rsid w:val="005C7455"/>
    <w:rsid w:val="00615E26"/>
    <w:rsid w:val="006262ED"/>
    <w:rsid w:val="006603F3"/>
    <w:rsid w:val="00666579"/>
    <w:rsid w:val="00666924"/>
    <w:rsid w:val="00673B22"/>
    <w:rsid w:val="00686A50"/>
    <w:rsid w:val="00687564"/>
    <w:rsid w:val="00687C64"/>
    <w:rsid w:val="006A0384"/>
    <w:rsid w:val="006E0658"/>
    <w:rsid w:val="006F03CE"/>
    <w:rsid w:val="006F43CD"/>
    <w:rsid w:val="006F6D50"/>
    <w:rsid w:val="007016E0"/>
    <w:rsid w:val="0070297E"/>
    <w:rsid w:val="0070430F"/>
    <w:rsid w:val="00753054"/>
    <w:rsid w:val="00756B9F"/>
    <w:rsid w:val="00757933"/>
    <w:rsid w:val="00765207"/>
    <w:rsid w:val="00775826"/>
    <w:rsid w:val="00785A17"/>
    <w:rsid w:val="007A4A2D"/>
    <w:rsid w:val="007B7B79"/>
    <w:rsid w:val="007D01D1"/>
    <w:rsid w:val="007F33F6"/>
    <w:rsid w:val="0080259D"/>
    <w:rsid w:val="00820EBA"/>
    <w:rsid w:val="008226CE"/>
    <w:rsid w:val="00833CFF"/>
    <w:rsid w:val="008641D1"/>
    <w:rsid w:val="00865B64"/>
    <w:rsid w:val="00871656"/>
    <w:rsid w:val="00872E4F"/>
    <w:rsid w:val="00890445"/>
    <w:rsid w:val="00892824"/>
    <w:rsid w:val="00896E29"/>
    <w:rsid w:val="008D5C17"/>
    <w:rsid w:val="008E003F"/>
    <w:rsid w:val="00914905"/>
    <w:rsid w:val="00916602"/>
    <w:rsid w:val="0093252F"/>
    <w:rsid w:val="00941A83"/>
    <w:rsid w:val="0094764F"/>
    <w:rsid w:val="00952833"/>
    <w:rsid w:val="00952EC0"/>
    <w:rsid w:val="009556F4"/>
    <w:rsid w:val="009567D0"/>
    <w:rsid w:val="00975E70"/>
    <w:rsid w:val="009901C2"/>
    <w:rsid w:val="009B31CD"/>
    <w:rsid w:val="009B42C5"/>
    <w:rsid w:val="009C2EAC"/>
    <w:rsid w:val="009C7140"/>
    <w:rsid w:val="009E3D12"/>
    <w:rsid w:val="009F73E2"/>
    <w:rsid w:val="00A05E95"/>
    <w:rsid w:val="00A05FC3"/>
    <w:rsid w:val="00A152A8"/>
    <w:rsid w:val="00A50256"/>
    <w:rsid w:val="00A530E5"/>
    <w:rsid w:val="00A57675"/>
    <w:rsid w:val="00A72528"/>
    <w:rsid w:val="00A92555"/>
    <w:rsid w:val="00A9657F"/>
    <w:rsid w:val="00AA43B9"/>
    <w:rsid w:val="00AC227B"/>
    <w:rsid w:val="00B047C2"/>
    <w:rsid w:val="00B102B8"/>
    <w:rsid w:val="00B27A74"/>
    <w:rsid w:val="00B41221"/>
    <w:rsid w:val="00B41660"/>
    <w:rsid w:val="00B45713"/>
    <w:rsid w:val="00B54680"/>
    <w:rsid w:val="00B60BB4"/>
    <w:rsid w:val="00B63B46"/>
    <w:rsid w:val="00B730E1"/>
    <w:rsid w:val="00B97C3D"/>
    <w:rsid w:val="00BA681B"/>
    <w:rsid w:val="00BB30B6"/>
    <w:rsid w:val="00BC6944"/>
    <w:rsid w:val="00BF1173"/>
    <w:rsid w:val="00BF15E5"/>
    <w:rsid w:val="00C03C8E"/>
    <w:rsid w:val="00C050A4"/>
    <w:rsid w:val="00C252E8"/>
    <w:rsid w:val="00C26CF5"/>
    <w:rsid w:val="00C33EF2"/>
    <w:rsid w:val="00C664B4"/>
    <w:rsid w:val="00C70CBE"/>
    <w:rsid w:val="00C70EB7"/>
    <w:rsid w:val="00C82632"/>
    <w:rsid w:val="00C95407"/>
    <w:rsid w:val="00C9560D"/>
    <w:rsid w:val="00CB30E4"/>
    <w:rsid w:val="00CC40E6"/>
    <w:rsid w:val="00CC76E2"/>
    <w:rsid w:val="00CF603D"/>
    <w:rsid w:val="00D20C50"/>
    <w:rsid w:val="00D26FA0"/>
    <w:rsid w:val="00D27418"/>
    <w:rsid w:val="00D30405"/>
    <w:rsid w:val="00D3460E"/>
    <w:rsid w:val="00D44C17"/>
    <w:rsid w:val="00D544B1"/>
    <w:rsid w:val="00D92707"/>
    <w:rsid w:val="00DB4F09"/>
    <w:rsid w:val="00DE599D"/>
    <w:rsid w:val="00DE5A66"/>
    <w:rsid w:val="00DF456D"/>
    <w:rsid w:val="00E2603A"/>
    <w:rsid w:val="00E37205"/>
    <w:rsid w:val="00E457C5"/>
    <w:rsid w:val="00E45B07"/>
    <w:rsid w:val="00E47684"/>
    <w:rsid w:val="00E6185E"/>
    <w:rsid w:val="00E62EDB"/>
    <w:rsid w:val="00E80CBE"/>
    <w:rsid w:val="00E92DEB"/>
    <w:rsid w:val="00E945CC"/>
    <w:rsid w:val="00EA6953"/>
    <w:rsid w:val="00EB4991"/>
    <w:rsid w:val="00EC29FA"/>
    <w:rsid w:val="00EC3243"/>
    <w:rsid w:val="00EC5C8C"/>
    <w:rsid w:val="00EE20F8"/>
    <w:rsid w:val="00EE6205"/>
    <w:rsid w:val="00F02401"/>
    <w:rsid w:val="00F27C58"/>
    <w:rsid w:val="00F31C49"/>
    <w:rsid w:val="00F34F3F"/>
    <w:rsid w:val="00F423C4"/>
    <w:rsid w:val="00F54F58"/>
    <w:rsid w:val="00F55BCB"/>
    <w:rsid w:val="00F6126F"/>
    <w:rsid w:val="00F63908"/>
    <w:rsid w:val="00F762FE"/>
    <w:rsid w:val="00F97799"/>
    <w:rsid w:val="00FE0EBE"/>
    <w:rsid w:val="00FE6A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859AC"/>
  <w15:chartTrackingRefBased/>
  <w15:docId w15:val="{F399CBF6-FFF8-453E-AB6E-1FAA5613E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rsid w:val="00360E5C"/>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33E"/>
    <w:pPr>
      <w:ind w:left="720"/>
      <w:contextualSpacing/>
    </w:pPr>
  </w:style>
  <w:style w:type="character" w:styleId="CommentReference">
    <w:name w:val="annotation reference"/>
    <w:basedOn w:val="DefaultParagraphFont"/>
    <w:uiPriority w:val="99"/>
    <w:semiHidden/>
    <w:unhideWhenUsed/>
    <w:rsid w:val="003B4995"/>
    <w:rPr>
      <w:sz w:val="16"/>
      <w:szCs w:val="16"/>
    </w:rPr>
  </w:style>
  <w:style w:type="paragraph" w:styleId="CommentText">
    <w:name w:val="annotation text"/>
    <w:basedOn w:val="Normal"/>
    <w:link w:val="CommentTextChar"/>
    <w:uiPriority w:val="99"/>
    <w:semiHidden/>
    <w:unhideWhenUsed/>
    <w:rsid w:val="003B4995"/>
    <w:pPr>
      <w:spacing w:line="240" w:lineRule="auto"/>
    </w:pPr>
    <w:rPr>
      <w:sz w:val="20"/>
      <w:szCs w:val="20"/>
    </w:rPr>
  </w:style>
  <w:style w:type="character" w:customStyle="1" w:styleId="CommentTextChar">
    <w:name w:val="Comment Text Char"/>
    <w:basedOn w:val="DefaultParagraphFont"/>
    <w:link w:val="CommentText"/>
    <w:uiPriority w:val="99"/>
    <w:semiHidden/>
    <w:rsid w:val="003B4995"/>
    <w:rPr>
      <w:sz w:val="20"/>
      <w:szCs w:val="20"/>
    </w:rPr>
  </w:style>
  <w:style w:type="paragraph" w:styleId="CommentSubject">
    <w:name w:val="annotation subject"/>
    <w:basedOn w:val="CommentText"/>
    <w:next w:val="CommentText"/>
    <w:link w:val="CommentSubjectChar"/>
    <w:uiPriority w:val="99"/>
    <w:semiHidden/>
    <w:unhideWhenUsed/>
    <w:rsid w:val="003B4995"/>
    <w:rPr>
      <w:b/>
      <w:bCs/>
    </w:rPr>
  </w:style>
  <w:style w:type="character" w:customStyle="1" w:styleId="CommentSubjectChar">
    <w:name w:val="Comment Subject Char"/>
    <w:basedOn w:val="CommentTextChar"/>
    <w:link w:val="CommentSubject"/>
    <w:uiPriority w:val="99"/>
    <w:semiHidden/>
    <w:rsid w:val="003B4995"/>
    <w:rPr>
      <w:b/>
      <w:bCs/>
      <w:sz w:val="20"/>
      <w:szCs w:val="20"/>
    </w:rPr>
  </w:style>
  <w:style w:type="paragraph" w:styleId="BalloonText">
    <w:name w:val="Balloon Text"/>
    <w:basedOn w:val="Normal"/>
    <w:link w:val="BalloonTextChar"/>
    <w:uiPriority w:val="99"/>
    <w:semiHidden/>
    <w:unhideWhenUsed/>
    <w:rsid w:val="003B49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995"/>
    <w:rPr>
      <w:rFonts w:ascii="Segoe UI" w:hAnsi="Segoe UI" w:cs="Segoe UI"/>
      <w:sz w:val="18"/>
      <w:szCs w:val="18"/>
    </w:rPr>
  </w:style>
  <w:style w:type="character" w:styleId="Hyperlink">
    <w:name w:val="Hyperlink"/>
    <w:basedOn w:val="DefaultParagraphFont"/>
    <w:uiPriority w:val="99"/>
    <w:unhideWhenUsed/>
    <w:rsid w:val="00F423C4"/>
    <w:rPr>
      <w:color w:val="0563C1" w:themeColor="hyperlink"/>
      <w:u w:val="single"/>
    </w:rPr>
  </w:style>
  <w:style w:type="character" w:styleId="UnresolvedMention">
    <w:name w:val="Unresolved Mention"/>
    <w:basedOn w:val="DefaultParagraphFont"/>
    <w:uiPriority w:val="99"/>
    <w:semiHidden/>
    <w:unhideWhenUsed/>
    <w:rsid w:val="00F423C4"/>
    <w:rPr>
      <w:color w:val="808080"/>
      <w:shd w:val="clear" w:color="auto" w:fill="E6E6E6"/>
    </w:rPr>
  </w:style>
  <w:style w:type="character" w:customStyle="1" w:styleId="Heading2Char">
    <w:name w:val="Heading 2 Char"/>
    <w:basedOn w:val="DefaultParagraphFont"/>
    <w:link w:val="Heading2"/>
    <w:rsid w:val="00360E5C"/>
    <w:rPr>
      <w:rFonts w:ascii="Arial" w:eastAsia="Arial" w:hAnsi="Arial" w:cs="Arial"/>
      <w:color w:val="000000"/>
      <w:sz w:val="32"/>
      <w:szCs w:val="32"/>
      <w:lang w:val="en"/>
    </w:rPr>
  </w:style>
  <w:style w:type="character" w:styleId="FollowedHyperlink">
    <w:name w:val="FollowedHyperlink"/>
    <w:basedOn w:val="DefaultParagraphFont"/>
    <w:uiPriority w:val="99"/>
    <w:semiHidden/>
    <w:unhideWhenUsed/>
    <w:rsid w:val="00585253"/>
    <w:rPr>
      <w:color w:val="954F72" w:themeColor="followedHyperlink"/>
      <w:u w:val="single"/>
    </w:rPr>
  </w:style>
  <w:style w:type="paragraph" w:customStyle="1" w:styleId="EsriProposalBodyText">
    <w:name w:val="Esri Proposal Body Text"/>
    <w:basedOn w:val="Normal"/>
    <w:qFormat/>
    <w:rsid w:val="009556F4"/>
    <w:pPr>
      <w:spacing w:before="200" w:after="200" w:line="269" w:lineRule="auto"/>
    </w:pPr>
    <w:rPr>
      <w:rFonts w:ascii="Times New Roman" w:eastAsiaTheme="minorEastAsia" w:hAnsi="Times New Roman"/>
      <w:sz w:val="24"/>
    </w:rPr>
  </w:style>
  <w:style w:type="table" w:styleId="TableGridLight">
    <w:name w:val="Grid Table Light"/>
    <w:basedOn w:val="TableNormal"/>
    <w:uiPriority w:val="40"/>
    <w:rsid w:val="009556F4"/>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vAlign w:val="center"/>
    </w:tcPr>
    <w:tblStylePr w:type="firstRow">
      <w:rPr>
        <w:b/>
      </w:rPr>
    </w:tblStylePr>
    <w:tblStylePr w:type="firstCol">
      <w:rPr>
        <w:b/>
      </w:rPr>
    </w:tblStylePr>
  </w:style>
  <w:style w:type="paragraph" w:customStyle="1" w:styleId="EsriTableBullet">
    <w:name w:val="Esri Table Bullet"/>
    <w:basedOn w:val="Normal"/>
    <w:uiPriority w:val="4"/>
    <w:rsid w:val="009556F4"/>
    <w:pPr>
      <w:keepNext/>
      <w:numPr>
        <w:numId w:val="23"/>
      </w:numPr>
      <w:spacing w:before="40" w:after="80" w:line="240" w:lineRule="auto"/>
      <w:ind w:left="432" w:hanging="274"/>
    </w:pPr>
    <w:rPr>
      <w:rFonts w:ascii="Arial" w:eastAsiaTheme="minorEastAsia" w:hAnsi="Arial"/>
      <w:bCs/>
      <w:sz w:val="20"/>
    </w:rPr>
  </w:style>
  <w:style w:type="paragraph" w:styleId="Revision">
    <w:name w:val="Revision"/>
    <w:hidden/>
    <w:uiPriority w:val="99"/>
    <w:semiHidden/>
    <w:rsid w:val="001A13A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96329">
      <w:bodyDiv w:val="1"/>
      <w:marLeft w:val="0"/>
      <w:marRight w:val="0"/>
      <w:marTop w:val="0"/>
      <w:marBottom w:val="0"/>
      <w:divBdr>
        <w:top w:val="none" w:sz="0" w:space="0" w:color="auto"/>
        <w:left w:val="none" w:sz="0" w:space="0" w:color="auto"/>
        <w:bottom w:val="none" w:sz="0" w:space="0" w:color="auto"/>
        <w:right w:val="none" w:sz="0" w:space="0" w:color="auto"/>
      </w:divBdr>
    </w:div>
    <w:div w:id="89092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olutions.arcgis.com/utilities/help/utility-network-automation/tool-reference/change-asset-package-spatial-reference.htm"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hyperlink" Target="http://solutions.arcgis.com/utilities/help/utility-network-automation/" TargetMode="External"/><Relationship Id="rId12" Type="http://schemas.openxmlformats.org/officeDocument/2006/relationships/image" Target="media/image1.png"/><Relationship Id="rId17" Type="http://schemas.openxmlformats.org/officeDocument/2006/relationships/hyperlink" Target="http://solutions.arcgis.com/utilities/help/utility-network-automation/asset-package-reference/an-overview-of-the-asset-package.htm" TargetMode="Externa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lutions.arcgis.com/electric/help/electric-utility-network-configuration/get-started/get-started-overview.htm" TargetMode="External"/><Relationship Id="rId20" Type="http://schemas.openxmlformats.org/officeDocument/2006/relationships/image" Target="media/image4.png"/><Relationship Id="rId29" Type="http://schemas.openxmlformats.org/officeDocument/2006/relationships/hyperlink" Target="http://solutions.arcgis.com/electric/help/electric-utility-network-configuration/get-started/create-electric-utility-network.htm" TargetMode="External"/><Relationship Id="rId1" Type="http://schemas.openxmlformats.org/officeDocument/2006/relationships/customXml" Target="../customXml/item1.xml"/><Relationship Id="rId6" Type="http://schemas.openxmlformats.org/officeDocument/2006/relationships/hyperlink" Target="https://solutions.arcgis.com/electric/help/electric-utility-network-configuration/" TargetMode="External"/><Relationship Id="rId11" Type="http://schemas.openxmlformats.org/officeDocument/2006/relationships/hyperlink" Target="https://solutions.arcgis.com/utilities/electric/help/data-reviewer-for-electric-utilities/" TargetMode="External"/><Relationship Id="rId24" Type="http://schemas.openxmlformats.org/officeDocument/2006/relationships/image" Target="media/image8.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olutions.arcgis.com/utilities/help/utility-network-automation/use/what-are-the-utility-network-package-tools.htm" TargetMode="External"/><Relationship Id="rId23" Type="http://schemas.openxmlformats.org/officeDocument/2006/relationships/image" Target="media/image7.png"/><Relationship Id="rId28" Type="http://schemas.openxmlformats.org/officeDocument/2006/relationships/image" Target="media/image12.png"/><Relationship Id="rId10" Type="http://schemas.microsoft.com/office/2016/09/relationships/commentsIds" Target="commentsIds.xml"/><Relationship Id="rId19" Type="http://schemas.openxmlformats.org/officeDocument/2006/relationships/hyperlink" Target="http://solutions.arcgis.com/utilities/help/utility-network-automation/asset-package-reference/an-overview-of-the-asset-package.htm" TargetMode="External"/><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40AD3-C17A-814F-AFAB-6CB56405C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13</Pages>
  <Words>3254</Words>
  <Characters>18552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Esri</Company>
  <LinksUpToDate>false</LinksUpToDate>
  <CharactersWithSpaces>21763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Long</dc:creator>
  <cp:keywords/>
  <dc:description/>
  <cp:lastModifiedBy>Howard Crothers</cp:lastModifiedBy>
  <cp:revision>43</cp:revision>
  <cp:lastPrinted>2019-03-22T12:44:00Z</cp:lastPrinted>
  <dcterms:created xsi:type="dcterms:W3CDTF">2018-04-27T03:43:00Z</dcterms:created>
  <dcterms:modified xsi:type="dcterms:W3CDTF">2019-03-25T14:02:00Z</dcterms:modified>
</cp:coreProperties>
</file>